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9D7A78" w14:textId="77777777" w:rsidR="00E130D5" w:rsidRPr="00BA127F" w:rsidRDefault="00E130D5" w:rsidP="00E130D5">
      <w:pPr>
        <w:pStyle w:val="Titre"/>
        <w:spacing w:after="720"/>
        <w:rPr>
          <w:b/>
          <w:i/>
          <w:lang w:val="en-US"/>
        </w:rPr>
      </w:pPr>
      <w:r w:rsidRPr="008F7F4C">
        <w:rPr>
          <w:color w:val="auto"/>
          <w:lang w:val="en-US"/>
        </w:rPr>
        <w:t>Mobile application to support nurses</w:t>
      </w:r>
      <w:r w:rsidRPr="00BA127F">
        <w:rPr>
          <w:color w:val="auto"/>
          <w:lang w:val="en-US"/>
        </w:rPr>
        <w:t>’ workflow</w:t>
      </w:r>
    </w:p>
    <w:p w14:paraId="5D7026AF" w14:textId="77777777" w:rsidR="00E130D5" w:rsidRPr="008F7F4C" w:rsidRDefault="00E130D5" w:rsidP="00E130D5">
      <w:pPr>
        <w:jc w:val="center"/>
      </w:pPr>
      <w:r w:rsidRPr="005C7708">
        <w:rPr>
          <w:noProof/>
          <w:lang w:val="fr-FR" w:eastAsia="fr-FR"/>
        </w:rPr>
        <w:drawing>
          <wp:inline distT="0" distB="0" distL="0" distR="0" wp14:anchorId="1C842A52" wp14:editId="155848DC">
            <wp:extent cx="5756910" cy="3597910"/>
            <wp:effectExtent l="0" t="0" r="889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ALogo-640x400.png"/>
                    <pic:cNvPicPr/>
                  </pic:nvPicPr>
                  <pic:blipFill>
                    <a:blip r:embed="rId8">
                      <a:extLst>
                        <a:ext uri="{28A0092B-C50C-407E-A947-70E740481C1C}">
                          <a14:useLocalDpi xmlns:a14="http://schemas.microsoft.com/office/drawing/2010/main" val="0"/>
                        </a:ext>
                      </a:extLst>
                    </a:blip>
                    <a:stretch>
                      <a:fillRect/>
                    </a:stretch>
                  </pic:blipFill>
                  <pic:spPr>
                    <a:xfrm>
                      <a:off x="0" y="0"/>
                      <a:ext cx="5756910" cy="3597910"/>
                    </a:xfrm>
                    <a:prstGeom prst="rect">
                      <a:avLst/>
                    </a:prstGeom>
                  </pic:spPr>
                </pic:pic>
              </a:graphicData>
            </a:graphic>
          </wp:inline>
        </w:drawing>
      </w:r>
    </w:p>
    <w:p w14:paraId="3288E04A" w14:textId="77777777" w:rsidR="00E130D5" w:rsidRPr="00BA127F" w:rsidRDefault="00E130D5" w:rsidP="00E130D5">
      <w:pPr>
        <w:jc w:val="center"/>
        <w:rPr>
          <w:sz w:val="28"/>
          <w:szCs w:val="28"/>
        </w:rPr>
      </w:pPr>
      <w:r w:rsidRPr="00BA127F">
        <w:rPr>
          <w:sz w:val="28"/>
          <w:szCs w:val="28"/>
        </w:rPr>
        <w:t>Bachelor thesis presented by</w:t>
      </w:r>
    </w:p>
    <w:p w14:paraId="4811531F" w14:textId="77777777" w:rsidR="00E130D5" w:rsidRPr="00BA127F" w:rsidRDefault="00E130D5" w:rsidP="00E130D5">
      <w:pPr>
        <w:jc w:val="center"/>
        <w:rPr>
          <w:b/>
          <w:sz w:val="32"/>
          <w:szCs w:val="32"/>
        </w:rPr>
      </w:pPr>
      <w:proofErr w:type="spellStart"/>
      <w:r w:rsidRPr="00BA127F">
        <w:rPr>
          <w:b/>
          <w:sz w:val="32"/>
          <w:szCs w:val="32"/>
        </w:rPr>
        <w:t>Argentin</w:t>
      </w:r>
      <w:proofErr w:type="spellEnd"/>
      <w:r w:rsidRPr="00BA127F">
        <w:rPr>
          <w:b/>
          <w:sz w:val="32"/>
          <w:szCs w:val="32"/>
        </w:rPr>
        <w:t xml:space="preserve"> </w:t>
      </w:r>
      <w:proofErr w:type="spellStart"/>
      <w:r w:rsidRPr="00BA127F">
        <w:rPr>
          <w:b/>
          <w:sz w:val="32"/>
          <w:szCs w:val="32"/>
        </w:rPr>
        <w:t>Yvann</w:t>
      </w:r>
      <w:proofErr w:type="spellEnd"/>
    </w:p>
    <w:p w14:paraId="5BAE96BD" w14:textId="77777777" w:rsidR="00E130D5" w:rsidRPr="00BA127F" w:rsidRDefault="00E130D5" w:rsidP="00E130D5">
      <w:pPr>
        <w:jc w:val="center"/>
        <w:rPr>
          <w:sz w:val="28"/>
          <w:szCs w:val="28"/>
        </w:rPr>
      </w:pPr>
      <w:r w:rsidRPr="00BA127F">
        <w:rPr>
          <w:sz w:val="28"/>
          <w:szCs w:val="28"/>
        </w:rPr>
        <w:t>To obtain the title Bachelor of Science HES-SO in</w:t>
      </w:r>
    </w:p>
    <w:p w14:paraId="53D9BFA1" w14:textId="77777777" w:rsidR="00E130D5" w:rsidRPr="00BA127F" w:rsidRDefault="00E130D5" w:rsidP="00E130D5">
      <w:pPr>
        <w:jc w:val="center"/>
        <w:rPr>
          <w:b/>
          <w:sz w:val="28"/>
          <w:szCs w:val="28"/>
        </w:rPr>
      </w:pPr>
      <w:r w:rsidRPr="00BA127F">
        <w:rPr>
          <w:sz w:val="28"/>
          <w:szCs w:val="28"/>
        </w:rPr>
        <w:br/>
      </w:r>
      <w:r w:rsidRPr="00BA127F">
        <w:rPr>
          <w:b/>
          <w:sz w:val="28"/>
          <w:szCs w:val="28"/>
        </w:rPr>
        <w:t>Information technology engineering with a specialization in</w:t>
      </w:r>
    </w:p>
    <w:p w14:paraId="63995DB3" w14:textId="77777777" w:rsidR="00E130D5" w:rsidRPr="00BA127F" w:rsidRDefault="00E130D5" w:rsidP="00E130D5">
      <w:pPr>
        <w:jc w:val="center"/>
        <w:rPr>
          <w:b/>
          <w:sz w:val="28"/>
          <w:szCs w:val="28"/>
        </w:rPr>
      </w:pPr>
      <w:r w:rsidRPr="00BA127F">
        <w:rPr>
          <w:b/>
          <w:sz w:val="28"/>
          <w:szCs w:val="28"/>
        </w:rPr>
        <w:t>Software and complex systems</w:t>
      </w:r>
    </w:p>
    <w:p w14:paraId="0DAC908B" w14:textId="77777777" w:rsidR="00E130D5" w:rsidRPr="00BA127F" w:rsidRDefault="00E130D5" w:rsidP="00E130D5">
      <w:pPr>
        <w:spacing w:after="960"/>
        <w:jc w:val="center"/>
        <w:rPr>
          <w:b/>
          <w:i/>
          <w:sz w:val="28"/>
          <w:szCs w:val="28"/>
        </w:rPr>
      </w:pPr>
      <w:r w:rsidRPr="00BA127F">
        <w:rPr>
          <w:b/>
          <w:i/>
          <w:sz w:val="28"/>
          <w:szCs w:val="28"/>
        </w:rPr>
        <w:t>September 2015</w:t>
      </w:r>
    </w:p>
    <w:p w14:paraId="3031E948" w14:textId="77777777" w:rsidR="00E130D5" w:rsidRPr="00BA127F" w:rsidRDefault="00E130D5" w:rsidP="00E130D5">
      <w:pPr>
        <w:spacing w:after="0"/>
        <w:jc w:val="center"/>
        <w:rPr>
          <w:rFonts w:ascii="Arial" w:hAnsi="Arial" w:cs="Arial"/>
          <w:b/>
          <w:sz w:val="28"/>
        </w:rPr>
      </w:pPr>
    </w:p>
    <w:tbl>
      <w:tblPr>
        <w:tblW w:w="9464" w:type="dxa"/>
        <w:jc w:val="center"/>
        <w:tblLook w:val="01E0" w:firstRow="1" w:lastRow="1" w:firstColumn="1" w:lastColumn="1" w:noHBand="0" w:noVBand="0"/>
      </w:tblPr>
      <w:tblGrid>
        <w:gridCol w:w="4578"/>
        <w:gridCol w:w="4886"/>
      </w:tblGrid>
      <w:tr w:rsidR="00E130D5" w:rsidRPr="00BA127F" w14:paraId="4B9E1559" w14:textId="77777777" w:rsidTr="00EF1E69">
        <w:trPr>
          <w:jc w:val="center"/>
        </w:trPr>
        <w:tc>
          <w:tcPr>
            <w:tcW w:w="4578" w:type="dxa"/>
          </w:tcPr>
          <w:p w14:paraId="05CF3F42" w14:textId="77777777" w:rsidR="00E130D5" w:rsidRPr="00BA127F" w:rsidRDefault="00E130D5" w:rsidP="00EF1E69">
            <w:pPr>
              <w:tabs>
                <w:tab w:val="left" w:pos="318"/>
                <w:tab w:val="left" w:pos="6237"/>
              </w:tabs>
              <w:spacing w:after="0"/>
              <w:rPr>
                <w:rFonts w:ascii="Arial" w:hAnsi="Arial" w:cs="Arial"/>
              </w:rPr>
            </w:pPr>
            <w:r w:rsidRPr="00BA127F">
              <w:rPr>
                <w:rFonts w:ascii="Arial" w:hAnsi="Arial" w:cs="Arial"/>
              </w:rPr>
              <w:tab/>
              <w:t>Supervising Professor</w:t>
            </w:r>
          </w:p>
          <w:p w14:paraId="7ABA811E" w14:textId="77777777" w:rsidR="00E130D5" w:rsidRPr="00BA127F" w:rsidRDefault="00E130D5" w:rsidP="00EF1E69">
            <w:pPr>
              <w:tabs>
                <w:tab w:val="left" w:pos="1701"/>
                <w:tab w:val="left" w:pos="6237"/>
              </w:tabs>
              <w:spacing w:after="0"/>
              <w:rPr>
                <w:rFonts w:ascii="Arial" w:hAnsi="Arial" w:cs="Arial"/>
              </w:rPr>
            </w:pPr>
          </w:p>
          <w:p w14:paraId="5FF85A4D" w14:textId="77777777" w:rsidR="00E130D5" w:rsidRPr="00BA127F" w:rsidRDefault="00E130D5" w:rsidP="00EF1E69">
            <w:pPr>
              <w:tabs>
                <w:tab w:val="left" w:pos="318"/>
                <w:tab w:val="left" w:pos="1701"/>
                <w:tab w:val="left" w:pos="6237"/>
              </w:tabs>
              <w:spacing w:after="0"/>
              <w:rPr>
                <w:rFonts w:ascii="Arial" w:hAnsi="Arial" w:cs="Arial"/>
                <w:b/>
              </w:rPr>
            </w:pPr>
            <w:r w:rsidRPr="00BA127F">
              <w:rPr>
                <w:rFonts w:ascii="Arial" w:hAnsi="Arial" w:cs="Arial"/>
                <w:b/>
              </w:rPr>
              <w:tab/>
            </w:r>
            <w:proofErr w:type="spellStart"/>
            <w:r w:rsidRPr="00BA127F">
              <w:rPr>
                <w:rFonts w:ascii="Arial" w:hAnsi="Arial" w:cs="Arial"/>
                <w:b/>
              </w:rPr>
              <w:t>Florent</w:t>
            </w:r>
            <w:proofErr w:type="spellEnd"/>
            <w:r w:rsidRPr="00BA127F">
              <w:rPr>
                <w:rFonts w:ascii="Arial" w:hAnsi="Arial" w:cs="Arial"/>
                <w:b/>
              </w:rPr>
              <w:t xml:space="preserve"> </w:t>
            </w:r>
            <w:proofErr w:type="spellStart"/>
            <w:r w:rsidRPr="00BA127F">
              <w:rPr>
                <w:rFonts w:ascii="Arial" w:hAnsi="Arial" w:cs="Arial"/>
                <w:b/>
              </w:rPr>
              <w:t>Glück</w:t>
            </w:r>
            <w:proofErr w:type="spellEnd"/>
          </w:p>
        </w:tc>
        <w:tc>
          <w:tcPr>
            <w:tcW w:w="4886" w:type="dxa"/>
          </w:tcPr>
          <w:p w14:paraId="55AD264B" w14:textId="77777777" w:rsidR="00E130D5" w:rsidRPr="00BA127F" w:rsidRDefault="00E130D5" w:rsidP="00EF1E69">
            <w:pPr>
              <w:tabs>
                <w:tab w:val="right" w:pos="3878"/>
              </w:tabs>
              <w:spacing w:after="0"/>
              <w:rPr>
                <w:rFonts w:ascii="Arial" w:hAnsi="Arial" w:cs="Arial"/>
              </w:rPr>
            </w:pPr>
            <w:r w:rsidRPr="00BA127F">
              <w:rPr>
                <w:rFonts w:ascii="Arial" w:hAnsi="Arial" w:cs="Arial"/>
              </w:rPr>
              <w:t>Supervisor at Geneva University Hospitals</w:t>
            </w:r>
          </w:p>
          <w:p w14:paraId="6EA301C8" w14:textId="77777777" w:rsidR="00E130D5" w:rsidRPr="00BA127F" w:rsidRDefault="00E130D5" w:rsidP="00EF1E69">
            <w:pPr>
              <w:tabs>
                <w:tab w:val="right" w:pos="3878"/>
                <w:tab w:val="left" w:pos="6237"/>
              </w:tabs>
              <w:spacing w:after="0"/>
              <w:rPr>
                <w:rFonts w:ascii="Arial" w:hAnsi="Arial" w:cs="Arial"/>
                <w:b/>
              </w:rPr>
            </w:pPr>
          </w:p>
          <w:p w14:paraId="7E883D21" w14:textId="77777777" w:rsidR="00E130D5" w:rsidRPr="00BA127F" w:rsidRDefault="00E130D5" w:rsidP="00EF1E69">
            <w:pPr>
              <w:tabs>
                <w:tab w:val="right" w:pos="3878"/>
                <w:tab w:val="left" w:pos="6237"/>
              </w:tabs>
              <w:spacing w:after="0"/>
              <w:rPr>
                <w:rFonts w:ascii="Arial" w:hAnsi="Arial" w:cs="Arial"/>
              </w:rPr>
            </w:pPr>
            <w:r w:rsidRPr="00BA127F">
              <w:rPr>
                <w:rFonts w:ascii="Arial" w:hAnsi="Arial" w:cs="Arial"/>
                <w:b/>
              </w:rPr>
              <w:t xml:space="preserve">Frederic </w:t>
            </w:r>
            <w:proofErr w:type="spellStart"/>
            <w:r w:rsidRPr="00BA127F">
              <w:rPr>
                <w:rFonts w:ascii="Arial" w:hAnsi="Arial" w:cs="Arial"/>
                <w:b/>
              </w:rPr>
              <w:t>Ehrler</w:t>
            </w:r>
            <w:proofErr w:type="spellEnd"/>
          </w:p>
        </w:tc>
      </w:tr>
    </w:tbl>
    <w:p w14:paraId="0AA5C2A3" w14:textId="77777777" w:rsidR="00E130D5" w:rsidRPr="00BA127F" w:rsidRDefault="00E130D5" w:rsidP="00E130D5">
      <w:r w:rsidRPr="00BA127F">
        <w:br w:type="page"/>
      </w:r>
    </w:p>
    <w:p w14:paraId="1428AFC0" w14:textId="77777777" w:rsidR="00E130D5" w:rsidRPr="008F7F4C" w:rsidRDefault="00E130D5" w:rsidP="00E130D5">
      <w:pPr>
        <w:tabs>
          <w:tab w:val="left" w:pos="7460"/>
        </w:tabs>
      </w:pPr>
      <w:r w:rsidRPr="005C7708">
        <w:rPr>
          <w:noProof/>
          <w:lang w:val="fr-FR" w:eastAsia="fr-FR"/>
        </w:rPr>
        <w:lastRenderedPageBreak/>
        <w:drawing>
          <wp:anchor distT="0" distB="0" distL="114300" distR="114300" simplePos="0" relativeHeight="251659264" behindDoc="0" locked="0" layoutInCell="1" allowOverlap="1" wp14:anchorId="76EFD4D1" wp14:editId="69C45F44">
            <wp:simplePos x="0" y="0"/>
            <wp:positionH relativeFrom="column">
              <wp:align>center</wp:align>
            </wp:positionH>
            <wp:positionV relativeFrom="paragraph">
              <wp:posOffset>-685800</wp:posOffset>
            </wp:positionV>
            <wp:extent cx="10212705" cy="7216140"/>
            <wp:effectExtent l="0" t="317" r="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I_IN_jour_enonce_diplome_Argentin_Gluck_2015.pdf"/>
                    <pic:cNvPicPr/>
                  </pic:nvPicPr>
                  <pic:blipFill>
                    <a:blip r:embed="rId9">
                      <a:extLst>
                        <a:ext uri="{28A0092B-C50C-407E-A947-70E740481C1C}">
                          <a14:useLocalDpi xmlns:a14="http://schemas.microsoft.com/office/drawing/2010/main" val="0"/>
                        </a:ext>
                      </a:extLst>
                    </a:blip>
                    <a:stretch>
                      <a:fillRect/>
                    </a:stretch>
                  </pic:blipFill>
                  <pic:spPr>
                    <a:xfrm rot="16200000">
                      <a:off x="0" y="0"/>
                      <a:ext cx="10212705" cy="7216140"/>
                    </a:xfrm>
                    <a:prstGeom prst="rect">
                      <a:avLst/>
                    </a:prstGeom>
                    <a:extLst>
                      <a:ext uri="{FAA26D3D-D897-4be2-8F04-BA451C77F1D7}">
                        <ma14:placeholderFlag xmlns:ma14="http://schemas.microsoft.com/office/mac/drawingml/2011/main"/>
                      </a:ext>
                    </a:extLst>
                  </pic:spPr>
                </pic:pic>
              </a:graphicData>
            </a:graphic>
          </wp:anchor>
        </w:drawing>
      </w:r>
      <w:r w:rsidRPr="008F7F4C">
        <w:br w:type="page"/>
      </w:r>
    </w:p>
    <w:p w14:paraId="4F6EE7F6" w14:textId="77777777" w:rsidR="00CD246D" w:rsidRPr="00CD246D" w:rsidRDefault="00CD246D" w:rsidP="00CD246D">
      <w:pPr>
        <w:spacing w:before="60" w:after="60"/>
        <w:rPr>
          <w:ins w:id="3" w:author="Utilisateur de Microsoft Office" w:date="2015-07-07T23:43:00Z"/>
          <w:bCs/>
          <w:lang w:val="fr-CH"/>
          <w:rPrChange w:id="4" w:author="Utilisateur de Microsoft Office" w:date="2015-07-07T23:45:00Z">
            <w:rPr>
              <w:ins w:id="5" w:author="Utilisateur de Microsoft Office" w:date="2015-07-07T23:43:00Z"/>
              <w:bCs/>
            </w:rPr>
          </w:rPrChange>
        </w:rPr>
      </w:pPr>
      <w:ins w:id="6" w:author="Utilisateur de Microsoft Office" w:date="2015-07-07T23:43:00Z">
        <w:r w:rsidRPr="00CD246D">
          <w:rPr>
            <w:b/>
            <w:bCs/>
            <w:lang w:val="fr-CH"/>
            <w:rPrChange w:id="7" w:author="Utilisateur de Microsoft Office" w:date="2015-07-07T23:45:00Z">
              <w:rPr>
                <w:b/>
                <w:bCs/>
              </w:rPr>
            </w:rPrChange>
          </w:rPr>
          <w:lastRenderedPageBreak/>
          <w:t xml:space="preserve">Résumé : </w:t>
        </w:r>
      </w:ins>
    </w:p>
    <w:p w14:paraId="6CC5A0C8" w14:textId="77777777" w:rsidR="00CD246D" w:rsidRPr="00A53B37" w:rsidRDefault="00CD246D" w:rsidP="00A53B37">
      <w:pPr>
        <w:tabs>
          <w:tab w:val="left" w:pos="2715"/>
        </w:tabs>
        <w:spacing w:after="0"/>
        <w:rPr>
          <w:bCs/>
          <w:szCs w:val="22"/>
          <w:lang w:val="fr-CH"/>
        </w:rPr>
        <w:pPrChange w:id="8" w:author="Utilisateur de Microsoft Office" w:date="2015-07-07T23:45:00Z">
          <w:pPr>
            <w:tabs>
              <w:tab w:val="left" w:pos="2715"/>
            </w:tabs>
          </w:pPr>
        </w:pPrChange>
      </w:pPr>
      <w:r w:rsidRPr="00A53B37">
        <w:rPr>
          <w:bCs/>
          <w:szCs w:val="22"/>
          <w:lang w:val="fr-CH"/>
        </w:rPr>
        <w:tab/>
      </w:r>
    </w:p>
    <w:p w14:paraId="74B5FF61" w14:textId="77777777" w:rsidR="00CD246D" w:rsidRPr="00CD246D" w:rsidRDefault="00CD246D" w:rsidP="00CD246D">
      <w:pPr>
        <w:pStyle w:val="En-tte"/>
        <w:tabs>
          <w:tab w:val="clear" w:pos="4536"/>
          <w:tab w:val="clear" w:pos="9072"/>
        </w:tabs>
        <w:rPr>
          <w:ins w:id="9" w:author="Utilisateur de Microsoft Office" w:date="2015-07-07T23:43:00Z"/>
          <w:sz w:val="22"/>
          <w:szCs w:val="22"/>
          <w:lang w:val="fr-CH"/>
          <w:rPrChange w:id="10" w:author="Utilisateur de Microsoft Office" w:date="2015-07-07T23:45:00Z">
            <w:rPr>
              <w:ins w:id="11" w:author="Utilisateur de Microsoft Office" w:date="2015-07-07T23:43:00Z"/>
            </w:rPr>
          </w:rPrChange>
        </w:rPr>
      </w:pPr>
      <w:ins w:id="12" w:author="Utilisateur de Microsoft Office" w:date="2015-07-07T23:43:00Z">
        <w:r w:rsidRPr="00CD246D">
          <w:rPr>
            <w:sz w:val="22"/>
            <w:szCs w:val="22"/>
            <w:lang w:val="fr-CH"/>
            <w:rPrChange w:id="13" w:author="Utilisateur de Microsoft Office" w:date="2015-07-07T23:45:00Z">
              <w:rPr/>
            </w:rPrChange>
          </w:rPr>
          <w:t>A l’ère de l’informatique actuelle, rare sont les métiers qui n’incluent pas l’intervention d’un système informatique. Le maximum d’information est informatisé et accédée par le biais d’ordinateurs ou de smartphones.</w:t>
        </w:r>
      </w:ins>
    </w:p>
    <w:p w14:paraId="05132DA5" w14:textId="77777777" w:rsidR="00CD246D" w:rsidRPr="00CD246D" w:rsidRDefault="00CD246D" w:rsidP="00CD246D">
      <w:pPr>
        <w:pStyle w:val="En-tte"/>
        <w:tabs>
          <w:tab w:val="clear" w:pos="4536"/>
          <w:tab w:val="clear" w:pos="9072"/>
        </w:tabs>
        <w:rPr>
          <w:ins w:id="14" w:author="Utilisateur de Microsoft Office" w:date="2015-07-07T23:43:00Z"/>
          <w:sz w:val="22"/>
          <w:szCs w:val="22"/>
          <w:lang w:val="fr-CH"/>
          <w:rPrChange w:id="15" w:author="Utilisateur de Microsoft Office" w:date="2015-07-07T23:45:00Z">
            <w:rPr>
              <w:ins w:id="16" w:author="Utilisateur de Microsoft Office" w:date="2015-07-07T23:43:00Z"/>
            </w:rPr>
          </w:rPrChange>
        </w:rPr>
      </w:pPr>
    </w:p>
    <w:p w14:paraId="4BCABABA" w14:textId="77777777" w:rsidR="00CD246D" w:rsidRPr="00CD246D" w:rsidRDefault="00CD246D" w:rsidP="00CD246D">
      <w:pPr>
        <w:pStyle w:val="En-tte"/>
        <w:tabs>
          <w:tab w:val="clear" w:pos="4536"/>
          <w:tab w:val="clear" w:pos="9072"/>
        </w:tabs>
        <w:rPr>
          <w:ins w:id="17" w:author="Utilisateur de Microsoft Office" w:date="2015-07-07T23:43:00Z"/>
          <w:sz w:val="22"/>
          <w:szCs w:val="22"/>
          <w:lang w:val="fr-CH"/>
          <w:rPrChange w:id="18" w:author="Utilisateur de Microsoft Office" w:date="2015-07-07T23:45:00Z">
            <w:rPr>
              <w:ins w:id="19" w:author="Utilisateur de Microsoft Office" w:date="2015-07-07T23:43:00Z"/>
            </w:rPr>
          </w:rPrChange>
        </w:rPr>
      </w:pPr>
      <w:ins w:id="20" w:author="Utilisateur de Microsoft Office" w:date="2015-07-07T23:43:00Z">
        <w:r w:rsidRPr="00CD246D">
          <w:rPr>
            <w:sz w:val="22"/>
            <w:szCs w:val="22"/>
            <w:lang w:val="fr-CH"/>
            <w:rPrChange w:id="21" w:author="Utilisateur de Microsoft Office" w:date="2015-07-07T23:45:00Z">
              <w:rPr/>
            </w:rPrChange>
          </w:rPr>
          <w:t>Les infirmières des HUG (Hôpitaux Universitaires de Genève) utilisent actuellement une application bureau leur permettant de consulter et imprimer les informations médicales des patients, le fait que cette application ne soit disponible uniquement sûr bureau obliges les plus de 500 infirmières qui travaillent en même temps à imprimer une grande quantité de papier chaque jour. En plus du papier, chaque opération effectuée par les infirmières se doit d’être notée et informatisée, ce qui oblige les infirmières à noter tout leur travail sur des feuilles de papier pour ensuite le retaper dans le système informatique des HUG.</w:t>
        </w:r>
      </w:ins>
    </w:p>
    <w:p w14:paraId="3B6A5CB8" w14:textId="77777777" w:rsidR="00CD246D" w:rsidRPr="00CD246D" w:rsidRDefault="00CD246D" w:rsidP="00CD246D">
      <w:pPr>
        <w:pStyle w:val="En-tte"/>
        <w:tabs>
          <w:tab w:val="clear" w:pos="4536"/>
          <w:tab w:val="clear" w:pos="9072"/>
        </w:tabs>
        <w:rPr>
          <w:ins w:id="22" w:author="Utilisateur de Microsoft Office" w:date="2015-07-07T23:43:00Z"/>
          <w:sz w:val="22"/>
          <w:szCs w:val="22"/>
          <w:lang w:val="fr-CH"/>
          <w:rPrChange w:id="23" w:author="Utilisateur de Microsoft Office" w:date="2015-07-07T23:45:00Z">
            <w:rPr>
              <w:ins w:id="24" w:author="Utilisateur de Microsoft Office" w:date="2015-07-07T23:43:00Z"/>
            </w:rPr>
          </w:rPrChange>
        </w:rPr>
      </w:pPr>
    </w:p>
    <w:p w14:paraId="7A73CEF0" w14:textId="77777777" w:rsidR="00CD246D" w:rsidRPr="00CD246D" w:rsidRDefault="00CD246D" w:rsidP="00CD246D">
      <w:pPr>
        <w:pStyle w:val="En-tte"/>
        <w:tabs>
          <w:tab w:val="clear" w:pos="4536"/>
          <w:tab w:val="clear" w:pos="9072"/>
        </w:tabs>
        <w:rPr>
          <w:ins w:id="25" w:author="Utilisateur de Microsoft Office" w:date="2015-07-07T23:43:00Z"/>
          <w:sz w:val="22"/>
          <w:szCs w:val="22"/>
          <w:lang w:val="fr-CH"/>
          <w:rPrChange w:id="26" w:author="Utilisateur de Microsoft Office" w:date="2015-07-07T23:45:00Z">
            <w:rPr>
              <w:ins w:id="27" w:author="Utilisateur de Microsoft Office" w:date="2015-07-07T23:43:00Z"/>
            </w:rPr>
          </w:rPrChange>
        </w:rPr>
      </w:pPr>
      <w:ins w:id="28" w:author="Utilisateur de Microsoft Office" w:date="2015-07-07T23:43:00Z">
        <w:r w:rsidRPr="00CD246D">
          <w:rPr>
            <w:sz w:val="22"/>
            <w:szCs w:val="22"/>
            <w:lang w:val="fr-CH"/>
            <w:rPrChange w:id="29" w:author="Utilisateur de Microsoft Office" w:date="2015-07-07T23:45:00Z">
              <w:rPr/>
            </w:rPrChange>
          </w:rPr>
          <w:t xml:space="preserve">Ce projet proposé par les HUG vise à développer une application mobile facilitant le travail des infirmières tout en limitant le risque d’erreurs de saisie. Ladite application mobile permettrait aux infirmières d’accéder aux informations patient et de saisir toutes les opérations effectuées lors de leur temps de travail, tout cela depuis un smartphone fournis par les Hôpitaux Universitaires de Genève </w:t>
        </w:r>
      </w:ins>
    </w:p>
    <w:p w14:paraId="47D6D40F" w14:textId="77777777" w:rsidR="00CD246D" w:rsidRPr="00CD246D" w:rsidRDefault="00CD246D" w:rsidP="00CD246D">
      <w:pPr>
        <w:pStyle w:val="En-tte"/>
        <w:tabs>
          <w:tab w:val="clear" w:pos="4536"/>
          <w:tab w:val="clear" w:pos="9072"/>
        </w:tabs>
        <w:rPr>
          <w:ins w:id="30" w:author="Utilisateur de Microsoft Office" w:date="2015-07-07T23:43:00Z"/>
          <w:sz w:val="22"/>
          <w:szCs w:val="22"/>
          <w:lang w:val="fr-CH"/>
          <w:rPrChange w:id="31" w:author="Utilisateur de Microsoft Office" w:date="2015-07-07T23:45:00Z">
            <w:rPr>
              <w:ins w:id="32" w:author="Utilisateur de Microsoft Office" w:date="2015-07-07T23:43:00Z"/>
            </w:rPr>
          </w:rPrChange>
        </w:rPr>
      </w:pPr>
    </w:p>
    <w:p w14:paraId="17921B7E" w14:textId="77777777" w:rsidR="00CD246D" w:rsidRPr="00CD246D" w:rsidRDefault="00CD246D" w:rsidP="00CD246D">
      <w:pPr>
        <w:pStyle w:val="En-tte"/>
        <w:tabs>
          <w:tab w:val="clear" w:pos="4536"/>
          <w:tab w:val="clear" w:pos="9072"/>
        </w:tabs>
        <w:rPr>
          <w:ins w:id="33" w:author="Utilisateur de Microsoft Office" w:date="2015-07-07T23:43:00Z"/>
          <w:sz w:val="22"/>
          <w:szCs w:val="22"/>
          <w:lang w:val="fr-CH"/>
          <w:rPrChange w:id="34" w:author="Utilisateur de Microsoft Office" w:date="2015-07-07T23:45:00Z">
            <w:rPr>
              <w:ins w:id="35" w:author="Utilisateur de Microsoft Office" w:date="2015-07-07T23:43:00Z"/>
            </w:rPr>
          </w:rPrChange>
        </w:rPr>
      </w:pPr>
      <w:ins w:id="36" w:author="Utilisateur de Microsoft Office" w:date="2015-07-07T23:43:00Z">
        <w:r w:rsidRPr="00CD246D">
          <w:rPr>
            <w:sz w:val="22"/>
            <w:szCs w:val="22"/>
            <w:lang w:val="fr-CH"/>
            <w:rPrChange w:id="37" w:author="Utilisateur de Microsoft Office" w:date="2015-07-07T23:45:00Z">
              <w:rPr/>
            </w:rPrChange>
          </w:rPr>
          <w:t>Ce travail propose une solution basée sur des technologies web permettant le développement d’une application native hybride (Android, IOS, …) produisant un résultat très similaire à une application native.</w:t>
        </w:r>
      </w:ins>
    </w:p>
    <w:p w14:paraId="5B3574A8" w14:textId="77777777" w:rsidR="00CD246D" w:rsidRPr="00CD246D" w:rsidRDefault="00CD246D" w:rsidP="00CD246D">
      <w:pPr>
        <w:pStyle w:val="En-tte"/>
        <w:tabs>
          <w:tab w:val="clear" w:pos="4536"/>
          <w:tab w:val="clear" w:pos="9072"/>
        </w:tabs>
        <w:rPr>
          <w:ins w:id="38" w:author="Utilisateur de Microsoft Office" w:date="2015-07-07T23:43:00Z"/>
          <w:sz w:val="22"/>
          <w:szCs w:val="22"/>
          <w:lang w:val="fr-CH"/>
          <w:rPrChange w:id="39" w:author="Utilisateur de Microsoft Office" w:date="2015-07-07T23:45:00Z">
            <w:rPr>
              <w:ins w:id="40" w:author="Utilisateur de Microsoft Office" w:date="2015-07-07T23:43:00Z"/>
            </w:rPr>
          </w:rPrChange>
        </w:rPr>
      </w:pPr>
    </w:p>
    <w:p w14:paraId="2CC9409A" w14:textId="77777777" w:rsidR="00CD246D" w:rsidRPr="00CD246D" w:rsidRDefault="00CD246D" w:rsidP="00CD246D">
      <w:pPr>
        <w:pStyle w:val="En-tte"/>
        <w:tabs>
          <w:tab w:val="clear" w:pos="4536"/>
          <w:tab w:val="clear" w:pos="9072"/>
        </w:tabs>
        <w:rPr>
          <w:ins w:id="41" w:author="Utilisateur de Microsoft Office" w:date="2015-07-07T23:43:00Z"/>
          <w:sz w:val="22"/>
          <w:szCs w:val="22"/>
          <w:lang w:val="fr-CH"/>
          <w:rPrChange w:id="42" w:author="Utilisateur de Microsoft Office" w:date="2015-07-07T23:45:00Z">
            <w:rPr>
              <w:ins w:id="43" w:author="Utilisateur de Microsoft Office" w:date="2015-07-07T23:43:00Z"/>
            </w:rPr>
          </w:rPrChange>
        </w:rPr>
      </w:pPr>
      <w:ins w:id="44" w:author="Utilisateur de Microsoft Office" w:date="2015-07-07T23:43:00Z">
        <w:r w:rsidRPr="00CD246D">
          <w:rPr>
            <w:sz w:val="22"/>
            <w:szCs w:val="22"/>
            <w:lang w:val="fr-CH"/>
            <w:rPrChange w:id="45" w:author="Utilisateur de Microsoft Office" w:date="2015-07-07T23:45:00Z">
              <w:rPr/>
            </w:rPrChange>
          </w:rPr>
          <w:t xml:space="preserve">Les technologies mise en œuvre dans ce projet permettent d’encapsuler une application web dans un navigateur. Grâce à ce concept, il est possible de construire une application mobile native contenant un navigateur web qui affiche l’application web en plein écran faisant ainsi croire à l’utilisateur qu’il interagit avec une application native plutôt qu’une application web. Cette technologie (Apache </w:t>
        </w:r>
        <w:proofErr w:type="spellStart"/>
        <w:r w:rsidRPr="00CD246D">
          <w:rPr>
            <w:sz w:val="22"/>
            <w:szCs w:val="22"/>
            <w:lang w:val="fr-CH"/>
            <w:rPrChange w:id="46" w:author="Utilisateur de Microsoft Office" w:date="2015-07-07T23:45:00Z">
              <w:rPr/>
            </w:rPrChange>
          </w:rPr>
          <w:t>Cordova</w:t>
        </w:r>
        <w:proofErr w:type="spellEnd"/>
        <w:r w:rsidRPr="00CD246D">
          <w:rPr>
            <w:sz w:val="22"/>
            <w:szCs w:val="22"/>
            <w:lang w:val="fr-CH"/>
            <w:rPrChange w:id="47" w:author="Utilisateur de Microsoft Office" w:date="2015-07-07T23:45:00Z">
              <w:rPr/>
            </w:rPrChange>
          </w:rPr>
          <w:t>) permet également d’accéder à des composants matériels des smartphones depuis une application web via un set d’API JavaScript.</w:t>
        </w:r>
      </w:ins>
    </w:p>
    <w:p w14:paraId="3FC0192E" w14:textId="610490B8" w:rsidR="00CD246D" w:rsidRPr="00CD246D" w:rsidRDefault="00CD246D" w:rsidP="00CD246D">
      <w:pPr>
        <w:pStyle w:val="En-tte"/>
        <w:tabs>
          <w:tab w:val="clear" w:pos="4536"/>
          <w:tab w:val="clear" w:pos="9072"/>
        </w:tabs>
        <w:jc w:val="center"/>
        <w:rPr>
          <w:ins w:id="48" w:author="Utilisateur de Microsoft Office" w:date="2015-07-07T23:43:00Z"/>
          <w:lang w:val="fr-CH"/>
          <w:rPrChange w:id="49" w:author="Utilisateur de Microsoft Office" w:date="2015-07-07T23:45:00Z">
            <w:rPr>
              <w:ins w:id="50" w:author="Utilisateur de Microsoft Office" w:date="2015-07-07T23:43:00Z"/>
            </w:rPr>
          </w:rPrChange>
        </w:rPr>
      </w:pPr>
      <w:ins w:id="51" w:author="Utilisateur de Microsoft Office" w:date="2015-07-07T23:43:00Z">
        <w:r w:rsidRPr="00CD246D">
          <w:rPr>
            <w:noProof/>
            <w:lang w:val="fr-CH" w:eastAsia="fr-FR"/>
            <w:rPrChange w:id="52" w:author="Utilisateur de Microsoft Office" w:date="2015-07-07T23:45:00Z">
              <w:rPr>
                <w:noProof/>
                <w:lang w:val="fr-FR" w:eastAsia="fr-FR"/>
              </w:rPr>
            </w:rPrChange>
          </w:rPr>
          <w:drawing>
            <wp:inline distT="0" distB="0" distL="0" distR="0" wp14:anchorId="1B05FAB0" wp14:editId="127D03B9">
              <wp:extent cx="4438650" cy="1943100"/>
              <wp:effectExtent l="0" t="0" r="6350" b="12700"/>
              <wp:docPr id="54" name="Image 54" descr="images/phonegap-build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phonegap-build_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38650" cy="1943100"/>
                      </a:xfrm>
                      <a:prstGeom prst="rect">
                        <a:avLst/>
                      </a:prstGeom>
                      <a:noFill/>
                      <a:ln>
                        <a:noFill/>
                      </a:ln>
                    </pic:spPr>
                  </pic:pic>
                </a:graphicData>
              </a:graphic>
            </wp:inline>
          </w:drawing>
        </w:r>
      </w:ins>
    </w:p>
    <w:p w14:paraId="4792CD41" w14:textId="77777777" w:rsidR="00CD246D" w:rsidRPr="00CD246D" w:rsidRDefault="00CD246D" w:rsidP="00CD246D">
      <w:pPr>
        <w:pStyle w:val="En-tte"/>
        <w:tabs>
          <w:tab w:val="clear" w:pos="4536"/>
          <w:tab w:val="clear" w:pos="9072"/>
        </w:tabs>
        <w:rPr>
          <w:ins w:id="53" w:author="Utilisateur de Microsoft Office" w:date="2015-07-07T23:43:00Z"/>
          <w:sz w:val="22"/>
          <w:szCs w:val="22"/>
          <w:lang w:val="fr-CH"/>
          <w:rPrChange w:id="54" w:author="Utilisateur de Microsoft Office" w:date="2015-07-07T23:45:00Z">
            <w:rPr>
              <w:ins w:id="55" w:author="Utilisateur de Microsoft Office" w:date="2015-07-07T23:43:00Z"/>
            </w:rPr>
          </w:rPrChange>
        </w:rPr>
      </w:pPr>
    </w:p>
    <w:p w14:paraId="65D924C2" w14:textId="77777777" w:rsidR="00CD246D" w:rsidRPr="00CD246D" w:rsidRDefault="00CD246D" w:rsidP="00CD246D">
      <w:pPr>
        <w:pStyle w:val="En-tte"/>
        <w:tabs>
          <w:tab w:val="clear" w:pos="4536"/>
          <w:tab w:val="clear" w:pos="9072"/>
        </w:tabs>
        <w:rPr>
          <w:ins w:id="56" w:author="Utilisateur de Microsoft Office" w:date="2015-07-07T23:43:00Z"/>
          <w:sz w:val="22"/>
          <w:szCs w:val="22"/>
          <w:lang w:val="fr-CH"/>
          <w:rPrChange w:id="57" w:author="Utilisateur de Microsoft Office" w:date="2015-07-07T23:45:00Z">
            <w:rPr>
              <w:ins w:id="58" w:author="Utilisateur de Microsoft Office" w:date="2015-07-07T23:43:00Z"/>
            </w:rPr>
          </w:rPrChange>
        </w:rPr>
        <w:sectPr w:rsidR="00CD246D" w:rsidRPr="00CD246D" w:rsidSect="00CD246D">
          <w:headerReference w:type="default" r:id="rId11"/>
          <w:pgSz w:w="11907" w:h="16840" w:code="9"/>
          <w:pgMar w:top="1701" w:right="567" w:bottom="737" w:left="1134" w:header="454" w:footer="454" w:gutter="0"/>
          <w:cols w:space="720"/>
          <w:formProt w:val="0"/>
        </w:sectPr>
      </w:pPr>
    </w:p>
    <w:bookmarkStart w:id="59" w:name="ListeDéroulante10"/>
    <w:p w14:paraId="566400C4" w14:textId="77777777" w:rsidR="00CD246D" w:rsidRPr="00CD246D" w:rsidRDefault="00CD246D" w:rsidP="00CD246D">
      <w:pPr>
        <w:pStyle w:val="En-tte"/>
        <w:tabs>
          <w:tab w:val="clear" w:pos="4536"/>
          <w:tab w:val="clear" w:pos="9072"/>
          <w:tab w:val="left" w:pos="8080"/>
        </w:tabs>
        <w:spacing w:after="240"/>
        <w:ind w:left="3260" w:hanging="3260"/>
        <w:outlineLvl w:val="0"/>
        <w:rPr>
          <w:ins w:id="60" w:author="Utilisateur de Microsoft Office" w:date="2015-07-07T23:43:00Z"/>
          <w:sz w:val="22"/>
          <w:szCs w:val="22"/>
          <w:lang w:val="fr-CH"/>
          <w:rPrChange w:id="61" w:author="Utilisateur de Microsoft Office" w:date="2015-07-07T23:45:00Z">
            <w:rPr>
              <w:ins w:id="62" w:author="Utilisateur de Microsoft Office" w:date="2015-07-07T23:43:00Z"/>
            </w:rPr>
          </w:rPrChange>
        </w:rPr>
      </w:pPr>
      <w:ins w:id="63" w:author="Utilisateur de Microsoft Office" w:date="2015-07-07T23:43:00Z">
        <w:r w:rsidRPr="00CD246D">
          <w:rPr>
            <w:sz w:val="22"/>
            <w:szCs w:val="22"/>
            <w:lang w:val="fr-CH"/>
            <w:rPrChange w:id="64" w:author="Utilisateur de Microsoft Office" w:date="2015-07-07T23:45:00Z">
              <w:rPr/>
            </w:rPrChange>
          </w:rPr>
          <w:lastRenderedPageBreak/>
          <w:fldChar w:fldCharType="begin">
            <w:ffData>
              <w:name w:val="ListeDéroulante10"/>
              <w:enabled/>
              <w:calcOnExit w:val="0"/>
              <w:ddList>
                <w:listEntry w:val="Candidat"/>
                <w:listEntry w:val="Candidate"/>
              </w:ddList>
            </w:ffData>
          </w:fldChar>
        </w:r>
        <w:r w:rsidRPr="00CD246D">
          <w:rPr>
            <w:sz w:val="22"/>
            <w:szCs w:val="22"/>
            <w:lang w:val="fr-CH"/>
            <w:rPrChange w:id="65" w:author="Utilisateur de Microsoft Office" w:date="2015-07-07T23:45:00Z">
              <w:rPr/>
            </w:rPrChange>
          </w:rPr>
          <w:instrText xml:space="preserve"> FORMDROPDOWN </w:instrText>
        </w:r>
        <w:r w:rsidRPr="00CD246D">
          <w:rPr>
            <w:sz w:val="22"/>
            <w:szCs w:val="22"/>
            <w:lang w:val="fr-CH"/>
            <w:rPrChange w:id="66" w:author="Utilisateur de Microsoft Office" w:date="2015-07-07T23:45:00Z">
              <w:rPr/>
            </w:rPrChange>
          </w:rPr>
        </w:r>
        <w:r w:rsidRPr="00CD246D">
          <w:rPr>
            <w:sz w:val="22"/>
            <w:szCs w:val="22"/>
            <w:lang w:val="fr-CH"/>
            <w:rPrChange w:id="67" w:author="Utilisateur de Microsoft Office" w:date="2015-07-07T23:45:00Z">
              <w:rPr/>
            </w:rPrChange>
          </w:rPr>
          <w:fldChar w:fldCharType="end"/>
        </w:r>
        <w:bookmarkEnd w:id="59"/>
        <w:r w:rsidRPr="00CD246D">
          <w:rPr>
            <w:sz w:val="22"/>
            <w:szCs w:val="22"/>
            <w:lang w:val="fr-CH"/>
            <w:rPrChange w:id="68" w:author="Utilisateur de Microsoft Office" w:date="2015-07-07T23:45:00Z">
              <w:rPr/>
            </w:rPrChange>
          </w:rPr>
          <w:t xml:space="preserve"> :</w:t>
        </w:r>
        <w:r w:rsidRPr="00CD246D">
          <w:rPr>
            <w:sz w:val="22"/>
            <w:szCs w:val="22"/>
            <w:lang w:val="fr-CH"/>
            <w:rPrChange w:id="69" w:author="Utilisateur de Microsoft Office" w:date="2015-07-07T23:45:00Z">
              <w:rPr/>
            </w:rPrChange>
          </w:rPr>
          <w:tab/>
          <w:t>Professeur(s) responsable(s) :</w:t>
        </w:r>
        <w:r w:rsidRPr="00CD246D">
          <w:rPr>
            <w:sz w:val="22"/>
            <w:szCs w:val="22"/>
            <w:lang w:val="fr-CH"/>
            <w:rPrChange w:id="70" w:author="Utilisateur de Microsoft Office" w:date="2015-07-07T23:45:00Z">
              <w:rPr/>
            </w:rPrChange>
          </w:rPr>
          <w:tab/>
          <w:t>Timbre de la direction</w:t>
        </w:r>
      </w:ins>
    </w:p>
    <w:p w14:paraId="557E3452" w14:textId="24B79B7B" w:rsidR="00CD246D" w:rsidRPr="00CD246D" w:rsidRDefault="00CD246D" w:rsidP="00CD246D">
      <w:pPr>
        <w:pStyle w:val="En-tte"/>
        <w:tabs>
          <w:tab w:val="clear" w:pos="4536"/>
          <w:tab w:val="clear" w:pos="9072"/>
          <w:tab w:val="left" w:pos="8080"/>
        </w:tabs>
        <w:ind w:left="3261" w:hanging="3261"/>
        <w:outlineLvl w:val="0"/>
        <w:rPr>
          <w:ins w:id="71" w:author="Utilisateur de Microsoft Office" w:date="2015-07-07T23:43:00Z"/>
          <w:b/>
          <w:smallCaps/>
          <w:sz w:val="22"/>
          <w:szCs w:val="22"/>
          <w:lang w:val="fr-CH"/>
          <w:rPrChange w:id="72" w:author="Utilisateur de Microsoft Office" w:date="2015-07-07T23:45:00Z">
            <w:rPr>
              <w:ins w:id="73" w:author="Utilisateur de Microsoft Office" w:date="2015-07-07T23:43:00Z"/>
              <w:b/>
              <w:smallCaps/>
            </w:rPr>
          </w:rPrChange>
        </w:rPr>
      </w:pPr>
      <w:ins w:id="74" w:author="Utilisateur de Microsoft Office" w:date="2015-07-07T23:43:00Z">
        <w:r w:rsidRPr="00CD246D">
          <w:rPr>
            <w:noProof/>
            <w:sz w:val="22"/>
            <w:szCs w:val="22"/>
            <w:lang w:val="fr-CH" w:eastAsia="fr-FR"/>
            <w:rPrChange w:id="75" w:author="Utilisateur de Microsoft Office" w:date="2015-07-07T23:45:00Z">
              <w:rPr>
                <w:noProof/>
                <w:sz w:val="18"/>
                <w:lang w:val="fr-FR" w:eastAsia="fr-FR"/>
              </w:rPr>
            </w:rPrChange>
          </w:rPr>
          <mc:AlternateContent>
            <mc:Choice Requires="wps">
              <w:drawing>
                <wp:anchor distT="0" distB="0" distL="114300" distR="114300" simplePos="0" relativeHeight="251669504" behindDoc="0" locked="0" layoutInCell="1" allowOverlap="1" wp14:anchorId="71E28B46" wp14:editId="5CB19BEC">
                  <wp:simplePos x="0" y="0"/>
                  <wp:positionH relativeFrom="column">
                    <wp:posOffset>5237480</wp:posOffset>
                  </wp:positionH>
                  <wp:positionV relativeFrom="paragraph">
                    <wp:posOffset>13335</wp:posOffset>
                  </wp:positionV>
                  <wp:extent cx="1143000" cy="1143000"/>
                  <wp:effectExtent l="0" t="0" r="0" b="0"/>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11430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593C7C" id="Rectangle_x0020_55" o:spid="_x0000_s1026" style="position:absolute;margin-left:412.4pt;margin-top:1.05pt;width:90pt;height:9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"/>
              </w:pict>
            </mc:Fallback>
          </mc:AlternateContent>
        </w:r>
        <w:r w:rsidRPr="00CD246D">
          <w:rPr>
            <w:b/>
            <w:bCs/>
            <w:sz w:val="22"/>
            <w:szCs w:val="22"/>
            <w:lang w:val="fr-CH"/>
            <w:rPrChange w:id="76" w:author="Utilisateur de Microsoft Office" w:date="2015-07-07T23:45:00Z">
              <w:rPr>
                <w:b/>
                <w:bCs/>
              </w:rPr>
            </w:rPrChange>
          </w:rPr>
          <w:fldChar w:fldCharType="begin">
            <w:ffData>
              <w:name w:val="ListeDéroulante3"/>
              <w:enabled/>
              <w:calcOnExit w:val="0"/>
              <w:ddList>
                <w:listEntry w:val="M."/>
                <w:listEntry w:val="Mme"/>
              </w:ddList>
            </w:ffData>
          </w:fldChar>
        </w:r>
        <w:r w:rsidRPr="00CD246D">
          <w:rPr>
            <w:b/>
            <w:bCs/>
            <w:sz w:val="22"/>
            <w:szCs w:val="22"/>
            <w:lang w:val="fr-CH"/>
            <w:rPrChange w:id="77" w:author="Utilisateur de Microsoft Office" w:date="2015-07-07T23:45:00Z">
              <w:rPr>
                <w:b/>
                <w:bCs/>
              </w:rPr>
            </w:rPrChange>
          </w:rPr>
          <w:instrText xml:space="preserve"> FORMDROPDOWN </w:instrText>
        </w:r>
        <w:r w:rsidRPr="00CD246D">
          <w:rPr>
            <w:b/>
            <w:bCs/>
            <w:sz w:val="22"/>
            <w:szCs w:val="22"/>
            <w:lang w:val="fr-CH"/>
            <w:rPrChange w:id="78" w:author="Utilisateur de Microsoft Office" w:date="2015-07-07T23:45:00Z">
              <w:rPr>
                <w:b/>
                <w:bCs/>
              </w:rPr>
            </w:rPrChange>
          </w:rPr>
        </w:r>
        <w:r w:rsidRPr="00CD246D">
          <w:rPr>
            <w:b/>
            <w:bCs/>
            <w:sz w:val="22"/>
            <w:szCs w:val="22"/>
            <w:lang w:val="fr-CH"/>
            <w:rPrChange w:id="79" w:author="Utilisateur de Microsoft Office" w:date="2015-07-07T23:45:00Z">
              <w:rPr>
                <w:b/>
                <w:bCs/>
              </w:rPr>
            </w:rPrChange>
          </w:rPr>
          <w:fldChar w:fldCharType="end"/>
        </w:r>
        <w:r w:rsidRPr="00CD246D">
          <w:rPr>
            <w:sz w:val="22"/>
            <w:szCs w:val="22"/>
            <w:lang w:val="fr-CH"/>
            <w:rPrChange w:id="80" w:author="Utilisateur de Microsoft Office" w:date="2015-07-07T23:45:00Z">
              <w:rPr/>
            </w:rPrChange>
          </w:rPr>
          <w:t xml:space="preserve"> </w:t>
        </w:r>
        <w:r w:rsidRPr="00CD246D">
          <w:rPr>
            <w:b/>
            <w:smallCaps/>
            <w:sz w:val="22"/>
            <w:szCs w:val="22"/>
            <w:lang w:val="fr-CH"/>
            <w:rPrChange w:id="81" w:author="Utilisateur de Microsoft Office" w:date="2015-07-07T23:45:00Z">
              <w:rPr>
                <w:b/>
                <w:smallCaps/>
              </w:rPr>
            </w:rPrChange>
          </w:rPr>
          <w:t xml:space="preserve">Argentin </w:t>
        </w:r>
        <w:proofErr w:type="spellStart"/>
        <w:r w:rsidRPr="00CD246D">
          <w:rPr>
            <w:b/>
            <w:smallCaps/>
            <w:sz w:val="22"/>
            <w:szCs w:val="22"/>
            <w:lang w:val="fr-CH"/>
            <w:rPrChange w:id="82" w:author="Utilisateur de Microsoft Office" w:date="2015-07-07T23:45:00Z">
              <w:rPr>
                <w:b/>
                <w:smallCaps/>
              </w:rPr>
            </w:rPrChange>
          </w:rPr>
          <w:t>Yvann</w:t>
        </w:r>
        <w:proofErr w:type="spellEnd"/>
        <w:r w:rsidRPr="00CD246D">
          <w:rPr>
            <w:b/>
            <w:smallCaps/>
            <w:sz w:val="22"/>
            <w:szCs w:val="22"/>
            <w:lang w:val="fr-CH"/>
            <w:rPrChange w:id="83" w:author="Utilisateur de Microsoft Office" w:date="2015-07-07T23:45:00Z">
              <w:rPr>
                <w:b/>
                <w:smallCaps/>
              </w:rPr>
            </w:rPrChange>
          </w:rPr>
          <w:tab/>
        </w:r>
        <w:r w:rsidRPr="00CD246D">
          <w:rPr>
            <w:b/>
            <w:sz w:val="22"/>
            <w:szCs w:val="22"/>
            <w:lang w:val="fr-CH"/>
            <w:rPrChange w:id="84" w:author="Utilisateur de Microsoft Office" w:date="2015-07-07T23:45:00Z">
              <w:rPr>
                <w:b/>
              </w:rPr>
            </w:rPrChange>
          </w:rPr>
          <w:t>Gluck Florent</w:t>
        </w:r>
        <w:r w:rsidRPr="00CD246D">
          <w:rPr>
            <w:sz w:val="22"/>
            <w:szCs w:val="22"/>
            <w:lang w:val="fr-CH"/>
            <w:rPrChange w:id="85" w:author="Utilisateur de Microsoft Office" w:date="2015-07-07T23:45:00Z">
              <w:rPr/>
            </w:rPrChange>
          </w:rPr>
          <w:tab/>
        </w:r>
      </w:ins>
    </w:p>
    <w:p w14:paraId="65AA14D0" w14:textId="77777777" w:rsidR="00CD246D" w:rsidRPr="00CD246D" w:rsidRDefault="00CD246D" w:rsidP="00CD246D">
      <w:pPr>
        <w:pStyle w:val="En-tte"/>
        <w:tabs>
          <w:tab w:val="clear" w:pos="4536"/>
          <w:tab w:val="clear" w:pos="9072"/>
          <w:tab w:val="left" w:pos="8080"/>
        </w:tabs>
        <w:ind w:left="3261" w:hanging="3261"/>
        <w:outlineLvl w:val="0"/>
        <w:rPr>
          <w:ins w:id="86" w:author="Utilisateur de Microsoft Office" w:date="2015-07-07T23:43:00Z"/>
          <w:sz w:val="22"/>
          <w:szCs w:val="22"/>
          <w:lang w:val="fr-CH"/>
          <w:rPrChange w:id="87" w:author="Utilisateur de Microsoft Office" w:date="2015-07-07T23:45:00Z">
            <w:rPr>
              <w:ins w:id="88" w:author="Utilisateur de Microsoft Office" w:date="2015-07-07T23:43:00Z"/>
            </w:rPr>
          </w:rPrChange>
        </w:rPr>
      </w:pPr>
      <w:ins w:id="89" w:author="Utilisateur de Microsoft Office" w:date="2015-07-07T23:43:00Z">
        <w:r w:rsidRPr="00CD246D">
          <w:rPr>
            <w:sz w:val="22"/>
            <w:szCs w:val="22"/>
            <w:lang w:val="fr-CH"/>
            <w:rPrChange w:id="90" w:author="Utilisateur de Microsoft Office" w:date="2015-07-07T23:45:00Z">
              <w:rPr>
                <w:sz w:val="18"/>
              </w:rPr>
            </w:rPrChange>
          </w:rPr>
          <w:t>Filière d’études </w:t>
        </w:r>
        <w:r w:rsidRPr="00CD246D">
          <w:rPr>
            <w:rFonts w:ascii="Arial Narrow" w:hAnsi="Arial Narrow"/>
            <w:sz w:val="22"/>
            <w:szCs w:val="22"/>
            <w:lang w:val="fr-CH"/>
            <w:rPrChange w:id="91" w:author="Utilisateur de Microsoft Office" w:date="2015-07-07T23:45:00Z">
              <w:rPr>
                <w:rFonts w:ascii="Arial Narrow" w:hAnsi="Arial Narrow"/>
                <w:sz w:val="18"/>
              </w:rPr>
            </w:rPrChange>
          </w:rPr>
          <w:t xml:space="preserve">: </w:t>
        </w:r>
        <w:bookmarkStart w:id="92" w:name="ListeDéroulante4"/>
        <w:r w:rsidRPr="00CD246D">
          <w:rPr>
            <w:rFonts w:cs="Arial"/>
            <w:bCs/>
            <w:sz w:val="22"/>
            <w:szCs w:val="22"/>
            <w:lang w:val="fr-CH"/>
            <w:rPrChange w:id="93" w:author="Utilisateur de Microsoft Office" w:date="2015-07-07T23:45:00Z">
              <w:rPr>
                <w:rFonts w:cs="Arial"/>
                <w:bCs/>
                <w:sz w:val="18"/>
              </w:rPr>
            </w:rPrChange>
          </w:rPr>
          <w:fldChar w:fldCharType="begin">
            <w:ffData>
              <w:name w:val="ListeDéroulante4"/>
              <w:enabled/>
              <w:calcOnExit w:val="0"/>
              <w:ddList>
                <w:listEntry w:val="ITI"/>
                <w:listEntry w:val="Architecture"/>
                <w:listEntry w:val="--"/>
                <w:listEntry w:val="Génie civil"/>
                <w:listEntry w:val="Génie Mécanique"/>
                <w:listEntry w:val="Microtechniques : opt. cis"/>
                <w:listEntry w:val="Microtechniques : opt. ms"/>
                <w:listEntry w:val="Microtechniques : opt. pa"/>
                <w:listEntry w:val="Informatique"/>
                <w:listEntry w:val="Télécommunications"/>
              </w:ddList>
            </w:ffData>
          </w:fldChar>
        </w:r>
        <w:r w:rsidRPr="00CD246D">
          <w:rPr>
            <w:rFonts w:cs="Arial"/>
            <w:bCs/>
            <w:sz w:val="22"/>
            <w:szCs w:val="22"/>
            <w:lang w:val="fr-CH"/>
            <w:rPrChange w:id="94" w:author="Utilisateur de Microsoft Office" w:date="2015-07-07T23:45:00Z">
              <w:rPr>
                <w:rFonts w:cs="Arial"/>
                <w:bCs/>
                <w:sz w:val="18"/>
              </w:rPr>
            </w:rPrChange>
          </w:rPr>
          <w:instrText xml:space="preserve"> FORMDROPDOWN </w:instrText>
        </w:r>
        <w:r w:rsidRPr="00CD246D">
          <w:rPr>
            <w:rFonts w:cs="Arial"/>
            <w:bCs/>
            <w:sz w:val="22"/>
            <w:szCs w:val="22"/>
            <w:lang w:val="fr-CH"/>
            <w:rPrChange w:id="95" w:author="Utilisateur de Microsoft Office" w:date="2015-07-07T23:45:00Z">
              <w:rPr>
                <w:rFonts w:cs="Arial"/>
                <w:bCs/>
                <w:sz w:val="18"/>
              </w:rPr>
            </w:rPrChange>
          </w:rPr>
        </w:r>
        <w:r w:rsidRPr="00CD246D">
          <w:rPr>
            <w:rFonts w:cs="Arial"/>
            <w:bCs/>
            <w:sz w:val="22"/>
            <w:szCs w:val="22"/>
            <w:lang w:val="fr-CH"/>
            <w:rPrChange w:id="96" w:author="Utilisateur de Microsoft Office" w:date="2015-07-07T23:45:00Z">
              <w:rPr>
                <w:rFonts w:cs="Arial"/>
                <w:bCs/>
                <w:sz w:val="18"/>
              </w:rPr>
            </w:rPrChange>
          </w:rPr>
          <w:fldChar w:fldCharType="end"/>
        </w:r>
        <w:bookmarkEnd w:id="92"/>
        <w:r w:rsidRPr="00CD246D">
          <w:rPr>
            <w:sz w:val="22"/>
            <w:szCs w:val="22"/>
            <w:lang w:val="fr-CH"/>
            <w:rPrChange w:id="97" w:author="Utilisateur de Microsoft Office" w:date="2015-07-07T23:45:00Z">
              <w:rPr/>
            </w:rPrChange>
          </w:rPr>
          <w:tab/>
        </w:r>
      </w:ins>
    </w:p>
    <w:p w14:paraId="48ED6666" w14:textId="77777777" w:rsidR="00CD246D" w:rsidRPr="00CD246D" w:rsidRDefault="00CD246D" w:rsidP="00CD246D">
      <w:pPr>
        <w:pStyle w:val="En-tte"/>
        <w:tabs>
          <w:tab w:val="clear" w:pos="4536"/>
          <w:tab w:val="clear" w:pos="9072"/>
          <w:tab w:val="left" w:pos="6804"/>
        </w:tabs>
        <w:ind w:left="3261" w:hanging="3261"/>
        <w:outlineLvl w:val="0"/>
        <w:rPr>
          <w:ins w:id="98" w:author="Utilisateur de Microsoft Office" w:date="2015-07-07T23:43:00Z"/>
          <w:sz w:val="22"/>
          <w:szCs w:val="22"/>
          <w:lang w:val="fr-CH"/>
          <w:rPrChange w:id="99" w:author="Utilisateur de Microsoft Office" w:date="2015-07-07T23:45:00Z">
            <w:rPr>
              <w:ins w:id="100" w:author="Utilisateur de Microsoft Office" w:date="2015-07-07T23:43:00Z"/>
              <w:sz w:val="18"/>
            </w:rPr>
          </w:rPrChange>
        </w:rPr>
      </w:pPr>
      <w:ins w:id="101" w:author="Utilisateur de Microsoft Office" w:date="2015-07-07T23:43:00Z">
        <w:r w:rsidRPr="00CD246D">
          <w:rPr>
            <w:rFonts w:cs="Arial"/>
            <w:b/>
            <w:bCs/>
            <w:sz w:val="22"/>
            <w:szCs w:val="22"/>
            <w:lang w:val="fr-CH"/>
            <w:rPrChange w:id="102" w:author="Utilisateur de Microsoft Office" w:date="2015-07-07T23:45:00Z">
              <w:rPr>
                <w:rFonts w:cs="Arial"/>
                <w:b/>
                <w:bCs/>
                <w:sz w:val="18"/>
              </w:rPr>
            </w:rPrChange>
          </w:rPr>
          <w:tab/>
        </w:r>
        <w:bookmarkStart w:id="103" w:name="ListeDéroulante11"/>
        <w:r w:rsidRPr="00CD246D">
          <w:rPr>
            <w:sz w:val="22"/>
            <w:szCs w:val="22"/>
            <w:lang w:val="fr-CH"/>
            <w:rPrChange w:id="104" w:author="Utilisateur de Microsoft Office" w:date="2015-07-07T23:45:00Z">
              <w:rPr>
                <w:sz w:val="18"/>
              </w:rPr>
            </w:rPrChange>
          </w:rPr>
          <w:fldChar w:fldCharType="begin">
            <w:ffData>
              <w:name w:val="ListeDéroulante11"/>
              <w:enabled/>
              <w:calcOnExit w:val="0"/>
              <w:ddList>
                <w:listEntry w:val="En collaboration avec :"/>
                <w:listEntry w:val=" "/>
              </w:ddList>
            </w:ffData>
          </w:fldChar>
        </w:r>
        <w:r w:rsidRPr="00CD246D">
          <w:rPr>
            <w:sz w:val="22"/>
            <w:szCs w:val="22"/>
            <w:lang w:val="fr-CH"/>
            <w:rPrChange w:id="105" w:author="Utilisateur de Microsoft Office" w:date="2015-07-07T23:45:00Z">
              <w:rPr>
                <w:sz w:val="18"/>
              </w:rPr>
            </w:rPrChange>
          </w:rPr>
          <w:instrText xml:space="preserve"> FORMDROPDOWN </w:instrText>
        </w:r>
        <w:r w:rsidRPr="00CD246D">
          <w:rPr>
            <w:sz w:val="22"/>
            <w:szCs w:val="22"/>
            <w:lang w:val="fr-CH"/>
            <w:rPrChange w:id="106" w:author="Utilisateur de Microsoft Office" w:date="2015-07-07T23:45:00Z">
              <w:rPr>
                <w:sz w:val="18"/>
              </w:rPr>
            </w:rPrChange>
          </w:rPr>
        </w:r>
        <w:r w:rsidRPr="00CD246D">
          <w:rPr>
            <w:sz w:val="22"/>
            <w:szCs w:val="22"/>
            <w:lang w:val="fr-CH"/>
            <w:rPrChange w:id="107" w:author="Utilisateur de Microsoft Office" w:date="2015-07-07T23:45:00Z">
              <w:rPr>
                <w:sz w:val="18"/>
              </w:rPr>
            </w:rPrChange>
          </w:rPr>
          <w:fldChar w:fldCharType="end"/>
        </w:r>
        <w:bookmarkEnd w:id="103"/>
        <w:r w:rsidRPr="00CD246D">
          <w:rPr>
            <w:sz w:val="22"/>
            <w:szCs w:val="22"/>
            <w:lang w:val="fr-CH"/>
            <w:rPrChange w:id="108" w:author="Utilisateur de Microsoft Office" w:date="2015-07-07T23:45:00Z">
              <w:rPr>
                <w:sz w:val="18"/>
              </w:rPr>
            </w:rPrChange>
          </w:rPr>
          <w:t xml:space="preserve"> HUG</w:t>
        </w:r>
        <w:r w:rsidRPr="00CD246D">
          <w:rPr>
            <w:sz w:val="22"/>
            <w:szCs w:val="22"/>
            <w:lang w:val="fr-CH"/>
            <w:rPrChange w:id="109" w:author="Utilisateur de Microsoft Office" w:date="2015-07-07T23:45:00Z">
              <w:rPr>
                <w:sz w:val="18"/>
              </w:rPr>
            </w:rPrChange>
          </w:rPr>
          <w:tab/>
        </w:r>
      </w:ins>
    </w:p>
    <w:p w14:paraId="567E340A" w14:textId="77777777" w:rsidR="00CD246D" w:rsidRPr="00CD246D" w:rsidRDefault="00CD246D" w:rsidP="00CD246D">
      <w:pPr>
        <w:pStyle w:val="En-tte"/>
        <w:tabs>
          <w:tab w:val="clear" w:pos="4536"/>
          <w:tab w:val="clear" w:pos="9072"/>
          <w:tab w:val="left" w:pos="8080"/>
        </w:tabs>
        <w:ind w:left="3261" w:hanging="3261"/>
        <w:outlineLvl w:val="0"/>
        <w:rPr>
          <w:ins w:id="110" w:author="Utilisateur de Microsoft Office" w:date="2015-07-07T23:43:00Z"/>
          <w:sz w:val="22"/>
          <w:szCs w:val="22"/>
          <w:lang w:val="fr-CH"/>
          <w:rPrChange w:id="111" w:author="Utilisateur de Microsoft Office" w:date="2015-07-07T23:45:00Z">
            <w:rPr>
              <w:ins w:id="112" w:author="Utilisateur de Microsoft Office" w:date="2015-07-07T23:43:00Z"/>
              <w:sz w:val="18"/>
            </w:rPr>
          </w:rPrChange>
        </w:rPr>
      </w:pPr>
      <w:ins w:id="113" w:author="Utilisateur de Microsoft Office" w:date="2015-07-07T23:43:00Z">
        <w:r w:rsidRPr="00CD246D">
          <w:rPr>
            <w:sz w:val="22"/>
            <w:szCs w:val="22"/>
            <w:lang w:val="fr-CH"/>
            <w:rPrChange w:id="114" w:author="Utilisateur de Microsoft Office" w:date="2015-07-07T23:45:00Z">
              <w:rPr>
                <w:sz w:val="18"/>
              </w:rPr>
            </w:rPrChange>
          </w:rPr>
          <w:tab/>
          <w:t xml:space="preserve">Travail de </w:t>
        </w:r>
        <w:proofErr w:type="spellStart"/>
        <w:r w:rsidRPr="00CD246D">
          <w:rPr>
            <w:sz w:val="22"/>
            <w:szCs w:val="22"/>
            <w:lang w:val="fr-CH"/>
            <w:rPrChange w:id="115" w:author="Utilisateur de Microsoft Office" w:date="2015-07-07T23:45:00Z">
              <w:rPr>
                <w:sz w:val="18"/>
              </w:rPr>
            </w:rPrChange>
          </w:rPr>
          <w:t>bachelor</w:t>
        </w:r>
        <w:proofErr w:type="spellEnd"/>
        <w:r w:rsidRPr="00CD246D">
          <w:rPr>
            <w:sz w:val="22"/>
            <w:szCs w:val="22"/>
            <w:lang w:val="fr-CH"/>
            <w:rPrChange w:id="116" w:author="Utilisateur de Microsoft Office" w:date="2015-07-07T23:45:00Z">
              <w:rPr>
                <w:sz w:val="18"/>
              </w:rPr>
            </w:rPrChange>
          </w:rPr>
          <w:t xml:space="preserve"> soumis à une convention</w:t>
        </w:r>
      </w:ins>
    </w:p>
    <w:p w14:paraId="429F4D6F" w14:textId="77777777" w:rsidR="00CD246D" w:rsidRPr="00CD246D" w:rsidRDefault="00CD246D" w:rsidP="00CD246D">
      <w:pPr>
        <w:pStyle w:val="En-tte"/>
        <w:tabs>
          <w:tab w:val="clear" w:pos="4536"/>
          <w:tab w:val="clear" w:pos="9072"/>
          <w:tab w:val="left" w:pos="8080"/>
        </w:tabs>
        <w:ind w:left="3261" w:hanging="3261"/>
        <w:outlineLvl w:val="0"/>
        <w:rPr>
          <w:ins w:id="117" w:author="Utilisateur de Microsoft Office" w:date="2015-07-07T23:43:00Z"/>
          <w:sz w:val="22"/>
          <w:szCs w:val="22"/>
          <w:lang w:val="fr-CH"/>
          <w:rPrChange w:id="118" w:author="Utilisateur de Microsoft Office" w:date="2015-07-07T23:45:00Z">
            <w:rPr>
              <w:ins w:id="119" w:author="Utilisateur de Microsoft Office" w:date="2015-07-07T23:43:00Z"/>
              <w:sz w:val="18"/>
            </w:rPr>
          </w:rPrChange>
        </w:rPr>
      </w:pPr>
      <w:ins w:id="120" w:author="Utilisateur de Microsoft Office" w:date="2015-07-07T23:43:00Z">
        <w:r w:rsidRPr="00CD246D">
          <w:rPr>
            <w:sz w:val="22"/>
            <w:szCs w:val="22"/>
            <w:lang w:val="fr-CH"/>
            <w:rPrChange w:id="121" w:author="Utilisateur de Microsoft Office" w:date="2015-07-07T23:45:00Z">
              <w:rPr>
                <w:sz w:val="18"/>
              </w:rPr>
            </w:rPrChange>
          </w:rPr>
          <w:tab/>
          <w:t xml:space="preserve">de stage en entreprise : </w:t>
        </w:r>
        <w:r w:rsidRPr="00CD246D">
          <w:rPr>
            <w:sz w:val="22"/>
            <w:szCs w:val="22"/>
            <w:lang w:val="fr-CH"/>
            <w:rPrChange w:id="122" w:author="Utilisateur de Microsoft Office" w:date="2015-07-07T23:45:00Z">
              <w:rPr>
                <w:sz w:val="18"/>
              </w:rPr>
            </w:rPrChange>
          </w:rPr>
          <w:fldChar w:fldCharType="begin">
            <w:ffData>
              <w:name w:val="ListeDéroulante9"/>
              <w:enabled/>
              <w:calcOnExit w:val="0"/>
              <w:ddList>
                <w:listEntry w:val="non"/>
                <w:listEntry w:val="oui"/>
              </w:ddList>
            </w:ffData>
          </w:fldChar>
        </w:r>
        <w:r w:rsidRPr="00CD246D">
          <w:rPr>
            <w:sz w:val="22"/>
            <w:szCs w:val="22"/>
            <w:lang w:val="fr-CH"/>
            <w:rPrChange w:id="123" w:author="Utilisateur de Microsoft Office" w:date="2015-07-07T23:45:00Z">
              <w:rPr>
                <w:sz w:val="18"/>
              </w:rPr>
            </w:rPrChange>
          </w:rPr>
          <w:instrText xml:space="preserve"> FORMDROPDOWN </w:instrText>
        </w:r>
        <w:r w:rsidRPr="00CD246D">
          <w:rPr>
            <w:sz w:val="22"/>
            <w:szCs w:val="22"/>
            <w:lang w:val="fr-CH"/>
            <w:rPrChange w:id="124" w:author="Utilisateur de Microsoft Office" w:date="2015-07-07T23:45:00Z">
              <w:rPr>
                <w:sz w:val="18"/>
              </w:rPr>
            </w:rPrChange>
          </w:rPr>
        </w:r>
        <w:r w:rsidRPr="00CD246D">
          <w:rPr>
            <w:sz w:val="22"/>
            <w:szCs w:val="22"/>
            <w:lang w:val="fr-CH"/>
            <w:rPrChange w:id="125" w:author="Utilisateur de Microsoft Office" w:date="2015-07-07T23:45:00Z">
              <w:rPr>
                <w:sz w:val="18"/>
              </w:rPr>
            </w:rPrChange>
          </w:rPr>
          <w:fldChar w:fldCharType="end"/>
        </w:r>
      </w:ins>
    </w:p>
    <w:p w14:paraId="746A6114" w14:textId="77777777" w:rsidR="00CD246D" w:rsidRPr="00CD246D" w:rsidRDefault="00CD246D" w:rsidP="00CD246D">
      <w:pPr>
        <w:pStyle w:val="En-tte"/>
        <w:tabs>
          <w:tab w:val="clear" w:pos="4536"/>
          <w:tab w:val="clear" w:pos="9072"/>
        </w:tabs>
        <w:ind w:left="3261" w:hanging="3261"/>
        <w:outlineLvl w:val="0"/>
        <w:rPr>
          <w:ins w:id="126" w:author="Utilisateur de Microsoft Office" w:date="2015-07-07T23:43:00Z"/>
          <w:sz w:val="22"/>
          <w:szCs w:val="22"/>
          <w:lang w:val="fr-CH"/>
          <w:rPrChange w:id="127" w:author="Utilisateur de Microsoft Office" w:date="2015-07-07T23:45:00Z">
            <w:rPr>
              <w:ins w:id="128" w:author="Utilisateur de Microsoft Office" w:date="2015-07-07T23:43:00Z"/>
              <w:sz w:val="18"/>
            </w:rPr>
          </w:rPrChange>
        </w:rPr>
      </w:pPr>
      <w:ins w:id="129" w:author="Utilisateur de Microsoft Office" w:date="2015-07-07T23:43:00Z">
        <w:r w:rsidRPr="00CD246D">
          <w:rPr>
            <w:sz w:val="22"/>
            <w:szCs w:val="22"/>
            <w:lang w:val="fr-CH"/>
            <w:rPrChange w:id="130" w:author="Utilisateur de Microsoft Office" w:date="2015-07-07T23:45:00Z">
              <w:rPr>
                <w:sz w:val="18"/>
              </w:rPr>
            </w:rPrChange>
          </w:rPr>
          <w:tab/>
          <w:t xml:space="preserve">Travail de </w:t>
        </w:r>
        <w:proofErr w:type="spellStart"/>
        <w:r w:rsidRPr="00CD246D">
          <w:rPr>
            <w:sz w:val="22"/>
            <w:szCs w:val="22"/>
            <w:lang w:val="fr-CH"/>
            <w:rPrChange w:id="131" w:author="Utilisateur de Microsoft Office" w:date="2015-07-07T23:45:00Z">
              <w:rPr>
                <w:sz w:val="18"/>
              </w:rPr>
            </w:rPrChange>
          </w:rPr>
          <w:t>bachelor</w:t>
        </w:r>
        <w:proofErr w:type="spellEnd"/>
        <w:r w:rsidRPr="00CD246D">
          <w:rPr>
            <w:sz w:val="22"/>
            <w:szCs w:val="22"/>
            <w:lang w:val="fr-CH"/>
            <w:rPrChange w:id="132" w:author="Utilisateur de Microsoft Office" w:date="2015-07-07T23:45:00Z">
              <w:rPr>
                <w:sz w:val="18"/>
              </w:rPr>
            </w:rPrChange>
          </w:rPr>
          <w:t xml:space="preserve"> soumis à un contrat de</w:t>
        </w:r>
      </w:ins>
    </w:p>
    <w:p w14:paraId="301B4097" w14:textId="77777777" w:rsidR="00CD246D" w:rsidRPr="00CD246D" w:rsidRDefault="00CD246D" w:rsidP="00CD246D">
      <w:pPr>
        <w:pStyle w:val="En-tte"/>
        <w:tabs>
          <w:tab w:val="clear" w:pos="4536"/>
          <w:tab w:val="clear" w:pos="9072"/>
        </w:tabs>
        <w:ind w:left="3261" w:hanging="3261"/>
        <w:outlineLvl w:val="0"/>
        <w:rPr>
          <w:ins w:id="133" w:author="Utilisateur de Microsoft Office" w:date="2015-07-07T23:43:00Z"/>
          <w:sz w:val="22"/>
          <w:szCs w:val="22"/>
          <w:lang w:val="fr-CH"/>
          <w:rPrChange w:id="134" w:author="Utilisateur de Microsoft Office" w:date="2015-07-07T23:45:00Z">
            <w:rPr>
              <w:ins w:id="135" w:author="Utilisateur de Microsoft Office" w:date="2015-07-07T23:43:00Z"/>
              <w:sz w:val="18"/>
            </w:rPr>
          </w:rPrChange>
        </w:rPr>
      </w:pPr>
      <w:ins w:id="136" w:author="Utilisateur de Microsoft Office" w:date="2015-07-07T23:43:00Z">
        <w:r w:rsidRPr="00CD246D">
          <w:rPr>
            <w:sz w:val="22"/>
            <w:szCs w:val="22"/>
            <w:lang w:val="fr-CH"/>
            <w:rPrChange w:id="137" w:author="Utilisateur de Microsoft Office" w:date="2015-07-07T23:45:00Z">
              <w:rPr>
                <w:sz w:val="18"/>
              </w:rPr>
            </w:rPrChange>
          </w:rPr>
          <w:tab/>
          <w:t xml:space="preserve">confidentialité : </w:t>
        </w:r>
        <w:r w:rsidRPr="00CD246D">
          <w:rPr>
            <w:sz w:val="22"/>
            <w:szCs w:val="22"/>
            <w:lang w:val="fr-CH"/>
            <w:rPrChange w:id="138" w:author="Utilisateur de Microsoft Office" w:date="2015-07-07T23:45:00Z">
              <w:rPr>
                <w:sz w:val="18"/>
              </w:rPr>
            </w:rPrChange>
          </w:rPr>
          <w:fldChar w:fldCharType="begin">
            <w:ffData>
              <w:name w:val="ListeDéroulante9"/>
              <w:enabled/>
              <w:calcOnExit w:val="0"/>
              <w:ddList>
                <w:listEntry w:val="non"/>
                <w:listEntry w:val="oui"/>
              </w:ddList>
            </w:ffData>
          </w:fldChar>
        </w:r>
        <w:bookmarkStart w:id="139" w:name="ListeDéroulante9"/>
        <w:r w:rsidRPr="00CD246D">
          <w:rPr>
            <w:sz w:val="22"/>
            <w:szCs w:val="22"/>
            <w:lang w:val="fr-CH"/>
            <w:rPrChange w:id="140" w:author="Utilisateur de Microsoft Office" w:date="2015-07-07T23:45:00Z">
              <w:rPr>
                <w:sz w:val="18"/>
              </w:rPr>
            </w:rPrChange>
          </w:rPr>
          <w:instrText xml:space="preserve"> FORMDROPDOWN </w:instrText>
        </w:r>
        <w:r w:rsidRPr="00CD246D">
          <w:rPr>
            <w:sz w:val="22"/>
            <w:szCs w:val="22"/>
            <w:lang w:val="fr-CH"/>
            <w:rPrChange w:id="141" w:author="Utilisateur de Microsoft Office" w:date="2015-07-07T23:45:00Z">
              <w:rPr>
                <w:sz w:val="18"/>
              </w:rPr>
            </w:rPrChange>
          </w:rPr>
        </w:r>
        <w:r w:rsidRPr="00CD246D">
          <w:rPr>
            <w:sz w:val="22"/>
            <w:szCs w:val="22"/>
            <w:lang w:val="fr-CH"/>
            <w:rPrChange w:id="142" w:author="Utilisateur de Microsoft Office" w:date="2015-07-07T23:45:00Z">
              <w:rPr>
                <w:sz w:val="18"/>
              </w:rPr>
            </w:rPrChange>
          </w:rPr>
          <w:fldChar w:fldCharType="end"/>
        </w:r>
        <w:bookmarkEnd w:id="139"/>
      </w:ins>
    </w:p>
    <w:p w14:paraId="2089B24E" w14:textId="77777777" w:rsidR="00CD246D" w:rsidRPr="00CD246D" w:rsidRDefault="00CD246D" w:rsidP="00CD246D">
      <w:pPr>
        <w:pStyle w:val="En-tte"/>
        <w:tabs>
          <w:tab w:val="clear" w:pos="4536"/>
          <w:tab w:val="clear" w:pos="9072"/>
          <w:tab w:val="left" w:pos="4253"/>
        </w:tabs>
        <w:ind w:left="3261" w:hanging="3261"/>
        <w:outlineLvl w:val="0"/>
        <w:rPr>
          <w:ins w:id="143" w:author="Utilisateur de Microsoft Office" w:date="2015-07-07T23:43:00Z"/>
          <w:sz w:val="22"/>
          <w:szCs w:val="22"/>
          <w:rPrChange w:id="144" w:author="Utilisateur de Microsoft Office" w:date="2015-07-07T23:44:00Z">
            <w:rPr>
              <w:ins w:id="145" w:author="Utilisateur de Microsoft Office" w:date="2015-07-07T23:43:00Z"/>
              <w:sz w:val="18"/>
            </w:rPr>
          </w:rPrChange>
        </w:rPr>
      </w:pPr>
    </w:p>
    <w:p w14:paraId="5D8A1ED2" w14:textId="77777777" w:rsidR="00CD246D" w:rsidRPr="00CD246D" w:rsidRDefault="00CD246D" w:rsidP="00CD246D">
      <w:pPr>
        <w:pStyle w:val="En-tte"/>
        <w:tabs>
          <w:tab w:val="clear" w:pos="4536"/>
          <w:tab w:val="clear" w:pos="9072"/>
          <w:tab w:val="left" w:pos="4253"/>
        </w:tabs>
        <w:outlineLvl w:val="0"/>
        <w:rPr>
          <w:ins w:id="146" w:author="Utilisateur de Microsoft Office" w:date="2015-07-07T23:43:00Z"/>
          <w:sz w:val="22"/>
          <w:szCs w:val="22"/>
          <w:rPrChange w:id="147" w:author="Utilisateur de Microsoft Office" w:date="2015-07-07T23:44:00Z">
            <w:rPr>
              <w:ins w:id="148" w:author="Utilisateur de Microsoft Office" w:date="2015-07-07T23:43:00Z"/>
              <w:sz w:val="18"/>
            </w:rPr>
          </w:rPrChange>
        </w:rPr>
        <w:sectPr w:rsidR="00CD246D" w:rsidRPr="00CD246D" w:rsidSect="007A3BDA">
          <w:type w:val="continuous"/>
          <w:pgSz w:w="11907" w:h="16840" w:code="9"/>
          <w:pgMar w:top="1701" w:right="567" w:bottom="737" w:left="1134" w:header="454" w:footer="454" w:gutter="0"/>
          <w:cols w:space="720"/>
        </w:sectPr>
      </w:pPr>
    </w:p>
    <w:p w14:paraId="77EB05A1" w14:textId="5042882C" w:rsidR="00E130D5" w:rsidRPr="00BA127F" w:rsidRDefault="00E130D5" w:rsidP="00E130D5">
      <w:pPr>
        <w:spacing w:after="480"/>
        <w:rPr>
          <w:b/>
          <w:sz w:val="36"/>
          <w:szCs w:val="36"/>
        </w:rPr>
      </w:pPr>
      <w:r w:rsidRPr="008F7F4C">
        <w:rPr>
          <w:b/>
          <w:sz w:val="36"/>
          <w:szCs w:val="36"/>
        </w:rPr>
        <w:lastRenderedPageBreak/>
        <w:t>Foreword</w:t>
      </w:r>
    </w:p>
    <w:p w14:paraId="0E43EA20" w14:textId="77777777" w:rsidR="00E130D5" w:rsidRPr="00BA127F" w:rsidRDefault="00E130D5" w:rsidP="00C03633">
      <w:pPr>
        <w:pStyle w:val="Sous-titre"/>
        <w:rPr>
          <w:rStyle w:val="Emphase"/>
        </w:rPr>
      </w:pPr>
      <w:r w:rsidRPr="00BA127F">
        <w:rPr>
          <w:rStyle w:val="Emphase"/>
        </w:rPr>
        <w:t>Document’s structure</w:t>
      </w:r>
    </w:p>
    <w:p w14:paraId="5E79922F" w14:textId="77777777" w:rsidR="00E130D5" w:rsidRPr="008F7F4C" w:rsidRDefault="00E130D5" w:rsidP="00E130D5">
      <w:r w:rsidRPr="00BA127F">
        <w:t xml:space="preserve">Before describing the structure of the document, it is important to know that this bachelor project was developed in collaboration with </w:t>
      </w:r>
      <w:r w:rsidRPr="00BA127F">
        <w:rPr>
          <w:rStyle w:val="Emphase"/>
        </w:rPr>
        <w:t xml:space="preserve">the </w:t>
      </w:r>
      <w:proofErr w:type="spellStart"/>
      <w:r w:rsidRPr="00BA127F">
        <w:rPr>
          <w:rStyle w:val="Emphase"/>
        </w:rPr>
        <w:t>Universitary</w:t>
      </w:r>
      <w:proofErr w:type="spellEnd"/>
      <w:r w:rsidRPr="00BA127F">
        <w:rPr>
          <w:rStyle w:val="Emphase"/>
        </w:rPr>
        <w:t xml:space="preserve"> Hospital of Geneva</w:t>
      </w:r>
      <w:r w:rsidRPr="00BA127F">
        <w:t xml:space="preserve"> </w:t>
      </w:r>
      <w:sdt>
        <w:sdtPr>
          <w:id w:val="-2041582708"/>
          <w:citation/>
        </w:sdtPr>
        <w:sdtContent>
          <w:r w:rsidRPr="00BA127F">
            <w:fldChar w:fldCharType="begin"/>
          </w:r>
          <w:r w:rsidRPr="00BA127F">
            <w:rPr>
              <w:rStyle w:val="Emphase"/>
              <w:rFonts w:ascii="Times New Roman" w:hAnsi="Times New Roman"/>
            </w:rPr>
            <w:instrText xml:space="preserve"> CITATION Hop \l 1036 </w:instrText>
          </w:r>
          <w:r w:rsidRPr="00BA127F">
            <w:fldChar w:fldCharType="separate"/>
          </w:r>
          <w:r w:rsidRPr="00E130D5">
            <w:rPr>
              <w:rFonts w:ascii="Times New Roman" w:hAnsi="Times New Roman"/>
              <w:noProof/>
            </w:rPr>
            <w:t>(HUG)</w:t>
          </w:r>
          <w:r w:rsidRPr="00BA127F">
            <w:fldChar w:fldCharType="end"/>
          </w:r>
        </w:sdtContent>
      </w:sdt>
      <w:r w:rsidRPr="008F7F4C">
        <w:t>.</w:t>
      </w:r>
    </w:p>
    <w:p w14:paraId="78E9F6A1" w14:textId="64B2920C" w:rsidR="00E130D5" w:rsidRPr="00BA127F" w:rsidRDefault="00E130D5" w:rsidP="00E130D5">
      <w:r w:rsidRPr="00BA127F">
        <w:t xml:space="preserve">This thesis </w:t>
      </w:r>
      <w:r w:rsidR="001C41BC">
        <w:t xml:space="preserve">is separated in several parts; it </w:t>
      </w:r>
      <w:r w:rsidRPr="00BA127F">
        <w:t xml:space="preserve">starts with a description of the context of the project, in particular, what the initial issue is and why a better solution is needed. Additionally, a description of parts of the informatics architecture at </w:t>
      </w:r>
      <w:r w:rsidRPr="00BA127F">
        <w:rPr>
          <w:rStyle w:val="Emphase"/>
        </w:rPr>
        <w:t>HUG</w:t>
      </w:r>
      <w:r w:rsidRPr="00BA127F">
        <w:t xml:space="preserve"> relevant to this project is given.</w:t>
      </w:r>
    </w:p>
    <w:p w14:paraId="42A76B5C" w14:textId="77777777" w:rsidR="00E130D5" w:rsidRPr="00BA127F" w:rsidRDefault="00E130D5" w:rsidP="00E130D5">
      <w:r w:rsidRPr="00BA127F">
        <w:t>Next, I describe what technologies were used to reach the overall goal, along a description of the nurses' new workflow. This first part ends with a description of the restrictions and issues when working remotely with sensitive data and what the main challenges were.</w:t>
      </w:r>
    </w:p>
    <w:p w14:paraId="2BCE7F6A" w14:textId="77777777" w:rsidR="00E130D5" w:rsidRPr="00BA127F" w:rsidRDefault="00E130D5" w:rsidP="00E130D5">
      <w:pPr>
        <w:rPr>
          <w:b/>
        </w:rPr>
      </w:pPr>
      <w:r w:rsidRPr="00BA127F">
        <w:t xml:space="preserve">The second part is an in depth description of all the technologies and protocols used. First, each piece of technology is described separately. Then, I explain how these technologies are used together to produce a native application for both </w:t>
      </w:r>
      <w:r w:rsidRPr="00BA127F">
        <w:rPr>
          <w:rStyle w:val="Emphase"/>
        </w:rPr>
        <w:t>Android</w:t>
      </w:r>
      <w:r w:rsidRPr="00BA127F">
        <w:t xml:space="preserve"> and </w:t>
      </w:r>
      <w:r w:rsidRPr="00BA127F">
        <w:rPr>
          <w:rStyle w:val="Emphase"/>
        </w:rPr>
        <w:t>IOS</w:t>
      </w:r>
      <w:r w:rsidRPr="00BA127F">
        <w:rPr>
          <w:b/>
        </w:rPr>
        <w:t>.</w:t>
      </w:r>
    </w:p>
    <w:p w14:paraId="2BFADAED" w14:textId="77777777" w:rsidR="00E130D5" w:rsidRPr="00BA127F" w:rsidRDefault="00E130D5" w:rsidP="00E130D5">
      <w:r w:rsidRPr="00BA127F">
        <w:t>The third part of the thesis describes the architecture of the application</w:t>
      </w:r>
      <w:r>
        <w:t xml:space="preserve"> </w:t>
      </w:r>
      <w:r w:rsidRPr="00BA127F">
        <w:t xml:space="preserve">with many illustrations and schemas to help understanding every component of the application. Furthermore, a detailed description on how the </w:t>
      </w:r>
      <w:r w:rsidRPr="00BA127F">
        <w:rPr>
          <w:rStyle w:val="Emphase"/>
        </w:rPr>
        <w:t>HUG</w:t>
      </w:r>
      <w:r w:rsidRPr="00BA127F">
        <w:rPr>
          <w:b/>
        </w:rPr>
        <w:t xml:space="preserve"> </w:t>
      </w:r>
      <w:r w:rsidRPr="00BA127F">
        <w:t>patient’s</w:t>
      </w:r>
      <w:r w:rsidRPr="00BA127F">
        <w:rPr>
          <w:b/>
        </w:rPr>
        <w:t xml:space="preserve"> </w:t>
      </w:r>
      <w:r w:rsidRPr="00BA127F">
        <w:t>data are structured, how I accessed, manipulated and displayed them to ensure the best user experience is given.</w:t>
      </w:r>
    </w:p>
    <w:p w14:paraId="51AD92A2" w14:textId="77777777" w:rsidR="00E130D5" w:rsidRPr="00BA127F" w:rsidRDefault="00E130D5" w:rsidP="00E130D5">
      <w:r w:rsidRPr="00BA127F">
        <w:t xml:space="preserve">Lastly, there will be a discussion on possible enhancements to the application, mostly in terms of user experience along a description of the issues and problems encountered. The thesis ends with concluding remarks on the whole project. </w:t>
      </w:r>
    </w:p>
    <w:p w14:paraId="0ADF3735" w14:textId="77777777" w:rsidR="00E130D5" w:rsidRPr="00BA127F" w:rsidRDefault="00E130D5" w:rsidP="00C03633">
      <w:pPr>
        <w:pStyle w:val="Sous-titre"/>
        <w:rPr>
          <w:rStyle w:val="Emphase"/>
        </w:rPr>
      </w:pPr>
      <w:r w:rsidRPr="00BA127F">
        <w:rPr>
          <w:rStyle w:val="Emphase"/>
        </w:rPr>
        <w:t>Typographic conventions used in the document</w:t>
      </w:r>
    </w:p>
    <w:p w14:paraId="3055A460" w14:textId="77777777" w:rsidR="00E130D5" w:rsidRPr="00BA127F" w:rsidRDefault="00E130D5" w:rsidP="00E130D5">
      <w:pPr>
        <w:tabs>
          <w:tab w:val="left" w:pos="1380"/>
        </w:tabs>
      </w:pPr>
      <w:r w:rsidRPr="00BA127F">
        <w:t>To allow an easier understanding and readability of the document, some text formatting rules are applied throughout the document:</w:t>
      </w:r>
    </w:p>
    <w:p w14:paraId="608FD296" w14:textId="77777777" w:rsidR="00E130D5" w:rsidRPr="00BA127F" w:rsidRDefault="00E130D5" w:rsidP="00E130D5">
      <w:pPr>
        <w:pStyle w:val="Pardeliste"/>
        <w:numPr>
          <w:ilvl w:val="0"/>
          <w:numId w:val="4"/>
        </w:numPr>
        <w:tabs>
          <w:tab w:val="left" w:pos="1380"/>
        </w:tabs>
      </w:pPr>
      <w:r w:rsidRPr="00BA127F">
        <w:t xml:space="preserve">Names, acronyms and company names are in </w:t>
      </w:r>
      <w:r w:rsidRPr="00BA127F">
        <w:rPr>
          <w:rStyle w:val="Emphase"/>
        </w:rPr>
        <w:t>italic</w:t>
      </w:r>
      <w:r w:rsidRPr="00BA127F">
        <w:t>.</w:t>
      </w:r>
    </w:p>
    <w:p w14:paraId="088EAAEC" w14:textId="77777777" w:rsidR="00E130D5" w:rsidRPr="00BA127F" w:rsidRDefault="00E130D5" w:rsidP="00E130D5">
      <w:pPr>
        <w:pStyle w:val="Pardeliste"/>
        <w:numPr>
          <w:ilvl w:val="0"/>
          <w:numId w:val="4"/>
        </w:numPr>
        <w:tabs>
          <w:tab w:val="left" w:pos="1380"/>
        </w:tabs>
      </w:pPr>
      <w:r w:rsidRPr="00BA127F">
        <w:t xml:space="preserve">Important words are in </w:t>
      </w:r>
      <w:r w:rsidRPr="00BA127F">
        <w:rPr>
          <w:b/>
          <w:i/>
        </w:rPr>
        <w:t>bold</w:t>
      </w:r>
      <w:r w:rsidRPr="00BA127F">
        <w:t>.</w:t>
      </w:r>
    </w:p>
    <w:p w14:paraId="643FDED2" w14:textId="77777777" w:rsidR="00E130D5" w:rsidRPr="00BA127F" w:rsidRDefault="00E130D5" w:rsidP="00E130D5">
      <w:pPr>
        <w:pStyle w:val="Pardeliste"/>
        <w:numPr>
          <w:ilvl w:val="0"/>
          <w:numId w:val="4"/>
        </w:numPr>
        <w:tabs>
          <w:tab w:val="left" w:pos="1380"/>
        </w:tabs>
      </w:pPr>
      <w:r w:rsidRPr="00BA127F">
        <w:t xml:space="preserve">References to code and/or file/folder are written with the </w:t>
      </w:r>
      <w:r w:rsidRPr="00BA127F">
        <w:rPr>
          <w:rFonts w:ascii="Courier New" w:hAnsi="Courier New" w:cs="Courier New"/>
        </w:rPr>
        <w:t xml:space="preserve">Courier New </w:t>
      </w:r>
      <w:r w:rsidRPr="00BA127F">
        <w:rPr>
          <w:rFonts w:cs="Courier New"/>
        </w:rPr>
        <w:t>font.</w:t>
      </w:r>
    </w:p>
    <w:p w14:paraId="01541C3F" w14:textId="77777777" w:rsidR="00E130D5" w:rsidRPr="00BA127F" w:rsidRDefault="00E130D5" w:rsidP="00E130D5">
      <w:pPr>
        <w:rPr>
          <w:rStyle w:val="Emphase"/>
          <w:rFonts w:asciiTheme="majorHAnsi" w:eastAsiaTheme="majorEastAsia" w:hAnsiTheme="majorHAnsi" w:cstheme="majorBidi"/>
          <w:b/>
          <w:i w:val="0"/>
          <w:iCs w:val="0"/>
          <w:spacing w:val="15"/>
        </w:rPr>
      </w:pPr>
      <w:r w:rsidRPr="00BA127F">
        <w:rPr>
          <w:rStyle w:val="Emphase"/>
        </w:rPr>
        <w:br w:type="page"/>
      </w:r>
    </w:p>
    <w:p w14:paraId="12CC5D54" w14:textId="77777777" w:rsidR="00E130D5" w:rsidRPr="00BA127F" w:rsidRDefault="00E130D5" w:rsidP="00C03633">
      <w:pPr>
        <w:pStyle w:val="Sous-titre"/>
        <w:rPr>
          <w:rStyle w:val="Emphase"/>
        </w:rPr>
      </w:pPr>
      <w:r w:rsidRPr="00BA127F">
        <w:rPr>
          <w:rStyle w:val="Emphase"/>
        </w:rPr>
        <w:lastRenderedPageBreak/>
        <w:t>Special thanks</w:t>
      </w:r>
    </w:p>
    <w:p w14:paraId="45251B16" w14:textId="77777777" w:rsidR="00E130D5" w:rsidRPr="00BA127F" w:rsidRDefault="00E130D5" w:rsidP="00E130D5">
      <w:r w:rsidRPr="00BA127F">
        <w:t xml:space="preserve">I would like to start by thanking </w:t>
      </w:r>
      <w:r w:rsidRPr="00BA127F">
        <w:rPr>
          <w:rStyle w:val="Emphase"/>
        </w:rPr>
        <w:t xml:space="preserve">Mr. </w:t>
      </w:r>
      <w:proofErr w:type="spellStart"/>
      <w:r w:rsidRPr="00BA127F">
        <w:rPr>
          <w:rStyle w:val="Emphase"/>
        </w:rPr>
        <w:t>Glück</w:t>
      </w:r>
      <w:proofErr w:type="spellEnd"/>
      <w:r w:rsidRPr="00BA127F">
        <w:rPr>
          <w:rStyle w:val="Emphase"/>
        </w:rPr>
        <w:t xml:space="preserve"> </w:t>
      </w:r>
      <w:proofErr w:type="spellStart"/>
      <w:r w:rsidRPr="00BA127F">
        <w:rPr>
          <w:rStyle w:val="Emphase"/>
        </w:rPr>
        <w:t>Florent</w:t>
      </w:r>
      <w:proofErr w:type="spellEnd"/>
      <w:r w:rsidRPr="00BA127F">
        <w:t xml:space="preserve"> for his guidance and help during the entire thesis.</w:t>
      </w:r>
    </w:p>
    <w:p w14:paraId="3B8CE97B" w14:textId="77777777" w:rsidR="00E130D5" w:rsidRPr="00BA127F" w:rsidRDefault="00E130D5" w:rsidP="00E130D5">
      <w:r w:rsidRPr="00BA127F">
        <w:t xml:space="preserve">I would also like to thank </w:t>
      </w:r>
      <w:r w:rsidRPr="00BA127F">
        <w:rPr>
          <w:rStyle w:val="Emphase"/>
        </w:rPr>
        <w:t xml:space="preserve">Mr. </w:t>
      </w:r>
      <w:proofErr w:type="spellStart"/>
      <w:r w:rsidRPr="00BA127F">
        <w:rPr>
          <w:rStyle w:val="Emphase"/>
        </w:rPr>
        <w:t>Ehrler</w:t>
      </w:r>
      <w:proofErr w:type="spellEnd"/>
      <w:r w:rsidRPr="00BA127F">
        <w:rPr>
          <w:rStyle w:val="Emphase"/>
        </w:rPr>
        <w:t xml:space="preserve"> </w:t>
      </w:r>
      <w:proofErr w:type="spellStart"/>
      <w:r w:rsidRPr="00BA127F">
        <w:rPr>
          <w:rStyle w:val="Emphase"/>
        </w:rPr>
        <w:t>Frédéric</w:t>
      </w:r>
      <w:proofErr w:type="spellEnd"/>
      <w:r w:rsidRPr="00BA127F">
        <w:t xml:space="preserve"> for his availability, help and advice, as he was my main source of information for everything </w:t>
      </w:r>
      <w:r w:rsidRPr="00BA127F">
        <w:rPr>
          <w:rStyle w:val="Emphase"/>
        </w:rPr>
        <w:t>HUG</w:t>
      </w:r>
      <w:r w:rsidRPr="00BA127F">
        <w:t xml:space="preserve"> related. He also provided me with a desk in their research group at the </w:t>
      </w:r>
      <w:r w:rsidRPr="00BA127F">
        <w:rPr>
          <w:rStyle w:val="Emphase"/>
        </w:rPr>
        <w:t>HUG</w:t>
      </w:r>
      <w:r w:rsidRPr="00BA127F">
        <w:t>.</w:t>
      </w:r>
    </w:p>
    <w:p w14:paraId="261B1FDA" w14:textId="77777777" w:rsidR="00615B2D" w:rsidRDefault="00E130D5">
      <w:pPr>
        <w:pStyle w:val="TM1"/>
        <w:tabs>
          <w:tab w:val="left" w:pos="352"/>
          <w:tab w:val="right" w:leader="dot" w:pos="8488"/>
        </w:tabs>
        <w:rPr>
          <w:b w:val="0"/>
          <w:caps w:val="0"/>
          <w:noProof/>
          <w:sz w:val="24"/>
          <w:szCs w:val="24"/>
          <w:u w:val="none"/>
          <w:lang w:val="fr-CH"/>
        </w:rPr>
      </w:pPr>
      <w:r w:rsidRPr="00BA127F">
        <w:br w:type="page"/>
      </w:r>
      <w:r w:rsidRPr="00BA127F">
        <w:lastRenderedPageBreak/>
        <w:fldChar w:fldCharType="begin"/>
      </w:r>
      <w:r w:rsidRPr="00BA127F">
        <w:instrText xml:space="preserve"> TOC \o "1-3" </w:instrText>
      </w:r>
      <w:r w:rsidRPr="00BA127F">
        <w:fldChar w:fldCharType="separate"/>
      </w:r>
      <w:r w:rsidR="00615B2D">
        <w:rPr>
          <w:noProof/>
        </w:rPr>
        <w:t>1</w:t>
      </w:r>
      <w:r w:rsidR="00615B2D">
        <w:rPr>
          <w:b w:val="0"/>
          <w:caps w:val="0"/>
          <w:noProof/>
          <w:sz w:val="24"/>
          <w:szCs w:val="24"/>
          <w:u w:val="none"/>
          <w:lang w:val="fr-CH"/>
        </w:rPr>
        <w:tab/>
      </w:r>
      <w:r w:rsidR="00615B2D">
        <w:rPr>
          <w:noProof/>
        </w:rPr>
        <w:t>Introduction</w:t>
      </w:r>
      <w:r w:rsidR="00615B2D">
        <w:rPr>
          <w:noProof/>
        </w:rPr>
        <w:tab/>
      </w:r>
      <w:r w:rsidR="00615B2D">
        <w:rPr>
          <w:noProof/>
        </w:rPr>
        <w:fldChar w:fldCharType="begin"/>
      </w:r>
      <w:r w:rsidR="00615B2D">
        <w:rPr>
          <w:noProof/>
        </w:rPr>
        <w:instrText xml:space="preserve"> PAGEREF _Toc424076125 \h </w:instrText>
      </w:r>
      <w:r w:rsidR="00615B2D">
        <w:rPr>
          <w:noProof/>
        </w:rPr>
      </w:r>
      <w:r w:rsidR="00615B2D">
        <w:rPr>
          <w:noProof/>
        </w:rPr>
        <w:fldChar w:fldCharType="separate"/>
      </w:r>
      <w:r w:rsidR="00615B2D">
        <w:rPr>
          <w:noProof/>
        </w:rPr>
        <w:t>8</w:t>
      </w:r>
      <w:r w:rsidR="00615B2D">
        <w:rPr>
          <w:noProof/>
        </w:rPr>
        <w:fldChar w:fldCharType="end"/>
      </w:r>
    </w:p>
    <w:p w14:paraId="79A1BF1D" w14:textId="77777777" w:rsidR="00615B2D" w:rsidRDefault="00615B2D">
      <w:pPr>
        <w:pStyle w:val="TM2"/>
        <w:tabs>
          <w:tab w:val="left" w:pos="522"/>
          <w:tab w:val="right" w:leader="dot" w:pos="8488"/>
        </w:tabs>
        <w:rPr>
          <w:b w:val="0"/>
          <w:smallCaps w:val="0"/>
          <w:noProof/>
          <w:sz w:val="24"/>
          <w:szCs w:val="24"/>
          <w:lang w:val="fr-CH"/>
        </w:rPr>
      </w:pPr>
      <w:r>
        <w:rPr>
          <w:noProof/>
        </w:rPr>
        <w:t>1.1</w:t>
      </w:r>
      <w:r>
        <w:rPr>
          <w:b w:val="0"/>
          <w:smallCaps w:val="0"/>
          <w:noProof/>
          <w:sz w:val="24"/>
          <w:szCs w:val="24"/>
          <w:lang w:val="fr-CH"/>
        </w:rPr>
        <w:tab/>
      </w:r>
      <w:r>
        <w:rPr>
          <w:noProof/>
        </w:rPr>
        <w:t>Context</w:t>
      </w:r>
      <w:r>
        <w:rPr>
          <w:noProof/>
        </w:rPr>
        <w:tab/>
      </w:r>
      <w:r>
        <w:rPr>
          <w:noProof/>
        </w:rPr>
        <w:fldChar w:fldCharType="begin"/>
      </w:r>
      <w:r>
        <w:rPr>
          <w:noProof/>
        </w:rPr>
        <w:instrText xml:space="preserve"> PAGEREF _Toc424076126 \h </w:instrText>
      </w:r>
      <w:r>
        <w:rPr>
          <w:noProof/>
        </w:rPr>
      </w:r>
      <w:r>
        <w:rPr>
          <w:noProof/>
        </w:rPr>
        <w:fldChar w:fldCharType="separate"/>
      </w:r>
      <w:r>
        <w:rPr>
          <w:noProof/>
        </w:rPr>
        <w:t>8</w:t>
      </w:r>
      <w:r>
        <w:rPr>
          <w:noProof/>
        </w:rPr>
        <w:fldChar w:fldCharType="end"/>
      </w:r>
    </w:p>
    <w:p w14:paraId="4D2DC255" w14:textId="77777777" w:rsidR="00615B2D" w:rsidRDefault="00615B2D">
      <w:pPr>
        <w:pStyle w:val="TM2"/>
        <w:tabs>
          <w:tab w:val="left" w:pos="522"/>
          <w:tab w:val="right" w:leader="dot" w:pos="8488"/>
        </w:tabs>
        <w:rPr>
          <w:b w:val="0"/>
          <w:smallCaps w:val="0"/>
          <w:noProof/>
          <w:sz w:val="24"/>
          <w:szCs w:val="24"/>
          <w:lang w:val="fr-CH"/>
        </w:rPr>
      </w:pPr>
      <w:r>
        <w:rPr>
          <w:noProof/>
        </w:rPr>
        <w:t>1.2</w:t>
      </w:r>
      <w:r>
        <w:rPr>
          <w:b w:val="0"/>
          <w:smallCaps w:val="0"/>
          <w:noProof/>
          <w:sz w:val="24"/>
          <w:szCs w:val="24"/>
          <w:lang w:val="fr-CH"/>
        </w:rPr>
        <w:tab/>
      </w:r>
      <w:r>
        <w:rPr>
          <w:noProof/>
        </w:rPr>
        <w:t>IT architecture for nurses</w:t>
      </w:r>
      <w:r>
        <w:rPr>
          <w:noProof/>
        </w:rPr>
        <w:tab/>
      </w:r>
      <w:r>
        <w:rPr>
          <w:noProof/>
        </w:rPr>
        <w:fldChar w:fldCharType="begin"/>
      </w:r>
      <w:r>
        <w:rPr>
          <w:noProof/>
        </w:rPr>
        <w:instrText xml:space="preserve"> PAGEREF _Toc424076127 \h </w:instrText>
      </w:r>
      <w:r>
        <w:rPr>
          <w:noProof/>
        </w:rPr>
      </w:r>
      <w:r>
        <w:rPr>
          <w:noProof/>
        </w:rPr>
        <w:fldChar w:fldCharType="separate"/>
      </w:r>
      <w:r>
        <w:rPr>
          <w:noProof/>
        </w:rPr>
        <w:t>9</w:t>
      </w:r>
      <w:r>
        <w:rPr>
          <w:noProof/>
        </w:rPr>
        <w:fldChar w:fldCharType="end"/>
      </w:r>
    </w:p>
    <w:p w14:paraId="6F850806" w14:textId="77777777" w:rsidR="00615B2D" w:rsidRDefault="00615B2D">
      <w:pPr>
        <w:pStyle w:val="TM2"/>
        <w:tabs>
          <w:tab w:val="left" w:pos="522"/>
          <w:tab w:val="right" w:leader="dot" w:pos="8488"/>
        </w:tabs>
        <w:rPr>
          <w:b w:val="0"/>
          <w:smallCaps w:val="0"/>
          <w:noProof/>
          <w:sz w:val="24"/>
          <w:szCs w:val="24"/>
          <w:lang w:val="fr-CH"/>
        </w:rPr>
      </w:pPr>
      <w:r>
        <w:rPr>
          <w:noProof/>
        </w:rPr>
        <w:t>1.3</w:t>
      </w:r>
      <w:r>
        <w:rPr>
          <w:b w:val="0"/>
          <w:smallCaps w:val="0"/>
          <w:noProof/>
          <w:sz w:val="24"/>
          <w:szCs w:val="24"/>
          <w:lang w:val="fr-CH"/>
        </w:rPr>
        <w:tab/>
      </w:r>
      <w:r>
        <w:rPr>
          <w:noProof/>
        </w:rPr>
        <w:t>Proposed solution</w:t>
      </w:r>
      <w:r>
        <w:rPr>
          <w:noProof/>
        </w:rPr>
        <w:tab/>
      </w:r>
      <w:r>
        <w:rPr>
          <w:noProof/>
        </w:rPr>
        <w:fldChar w:fldCharType="begin"/>
      </w:r>
      <w:r>
        <w:rPr>
          <w:noProof/>
        </w:rPr>
        <w:instrText xml:space="preserve"> PAGEREF _Toc424076128 \h </w:instrText>
      </w:r>
      <w:r>
        <w:rPr>
          <w:noProof/>
        </w:rPr>
      </w:r>
      <w:r>
        <w:rPr>
          <w:noProof/>
        </w:rPr>
        <w:fldChar w:fldCharType="separate"/>
      </w:r>
      <w:r>
        <w:rPr>
          <w:noProof/>
        </w:rPr>
        <w:t>11</w:t>
      </w:r>
      <w:r>
        <w:rPr>
          <w:noProof/>
        </w:rPr>
        <w:fldChar w:fldCharType="end"/>
      </w:r>
    </w:p>
    <w:p w14:paraId="5D91C384" w14:textId="77777777" w:rsidR="00615B2D" w:rsidRDefault="00615B2D">
      <w:pPr>
        <w:pStyle w:val="TM3"/>
        <w:tabs>
          <w:tab w:val="left" w:pos="686"/>
          <w:tab w:val="right" w:leader="dot" w:pos="8488"/>
        </w:tabs>
        <w:rPr>
          <w:smallCaps w:val="0"/>
          <w:noProof/>
          <w:sz w:val="24"/>
          <w:szCs w:val="24"/>
          <w:lang w:val="fr-CH"/>
        </w:rPr>
      </w:pPr>
      <w:r>
        <w:rPr>
          <w:noProof/>
        </w:rPr>
        <w:t>1.3.1</w:t>
      </w:r>
      <w:r>
        <w:rPr>
          <w:smallCaps w:val="0"/>
          <w:noProof/>
          <w:sz w:val="24"/>
          <w:szCs w:val="24"/>
          <w:lang w:val="fr-CH"/>
        </w:rPr>
        <w:tab/>
      </w:r>
      <w:r>
        <w:rPr>
          <w:noProof/>
        </w:rPr>
        <w:t>Existing application</w:t>
      </w:r>
      <w:r>
        <w:rPr>
          <w:noProof/>
        </w:rPr>
        <w:tab/>
      </w:r>
      <w:r>
        <w:rPr>
          <w:noProof/>
        </w:rPr>
        <w:fldChar w:fldCharType="begin"/>
      </w:r>
      <w:r>
        <w:rPr>
          <w:noProof/>
        </w:rPr>
        <w:instrText xml:space="preserve"> PAGEREF _Toc424076129 \h </w:instrText>
      </w:r>
      <w:r>
        <w:rPr>
          <w:noProof/>
        </w:rPr>
      </w:r>
      <w:r>
        <w:rPr>
          <w:noProof/>
        </w:rPr>
        <w:fldChar w:fldCharType="separate"/>
      </w:r>
      <w:r>
        <w:rPr>
          <w:noProof/>
        </w:rPr>
        <w:t>11</w:t>
      </w:r>
      <w:r>
        <w:rPr>
          <w:noProof/>
        </w:rPr>
        <w:fldChar w:fldCharType="end"/>
      </w:r>
    </w:p>
    <w:p w14:paraId="3C068A2D" w14:textId="77777777" w:rsidR="00615B2D" w:rsidRDefault="00615B2D">
      <w:pPr>
        <w:pStyle w:val="TM3"/>
        <w:tabs>
          <w:tab w:val="left" w:pos="686"/>
          <w:tab w:val="right" w:leader="dot" w:pos="8488"/>
        </w:tabs>
        <w:rPr>
          <w:smallCaps w:val="0"/>
          <w:noProof/>
          <w:sz w:val="24"/>
          <w:szCs w:val="24"/>
          <w:lang w:val="fr-CH"/>
        </w:rPr>
      </w:pPr>
      <w:r>
        <w:rPr>
          <w:noProof/>
        </w:rPr>
        <w:t>1.3.2</w:t>
      </w:r>
      <w:r>
        <w:rPr>
          <w:smallCaps w:val="0"/>
          <w:noProof/>
          <w:sz w:val="24"/>
          <w:szCs w:val="24"/>
          <w:lang w:val="fr-CH"/>
        </w:rPr>
        <w:tab/>
      </w:r>
      <w:r>
        <w:rPr>
          <w:noProof/>
        </w:rPr>
        <w:t>Requirements</w:t>
      </w:r>
      <w:r>
        <w:rPr>
          <w:noProof/>
        </w:rPr>
        <w:tab/>
      </w:r>
      <w:r>
        <w:rPr>
          <w:noProof/>
        </w:rPr>
        <w:fldChar w:fldCharType="begin"/>
      </w:r>
      <w:r>
        <w:rPr>
          <w:noProof/>
        </w:rPr>
        <w:instrText xml:space="preserve"> PAGEREF _Toc424076130 \h </w:instrText>
      </w:r>
      <w:r>
        <w:rPr>
          <w:noProof/>
        </w:rPr>
      </w:r>
      <w:r>
        <w:rPr>
          <w:noProof/>
        </w:rPr>
        <w:fldChar w:fldCharType="separate"/>
      </w:r>
      <w:r>
        <w:rPr>
          <w:noProof/>
        </w:rPr>
        <w:t>15</w:t>
      </w:r>
      <w:r>
        <w:rPr>
          <w:noProof/>
        </w:rPr>
        <w:fldChar w:fldCharType="end"/>
      </w:r>
    </w:p>
    <w:p w14:paraId="61EFB76A" w14:textId="77777777" w:rsidR="00615B2D" w:rsidRDefault="00615B2D">
      <w:pPr>
        <w:pStyle w:val="TM3"/>
        <w:tabs>
          <w:tab w:val="left" w:pos="686"/>
          <w:tab w:val="right" w:leader="dot" w:pos="8488"/>
        </w:tabs>
        <w:rPr>
          <w:smallCaps w:val="0"/>
          <w:noProof/>
          <w:sz w:val="24"/>
          <w:szCs w:val="24"/>
          <w:lang w:val="fr-CH"/>
        </w:rPr>
      </w:pPr>
      <w:r>
        <w:rPr>
          <w:noProof/>
        </w:rPr>
        <w:t>1.3.3</w:t>
      </w:r>
      <w:r>
        <w:rPr>
          <w:smallCaps w:val="0"/>
          <w:noProof/>
          <w:sz w:val="24"/>
          <w:szCs w:val="24"/>
          <w:lang w:val="fr-CH"/>
        </w:rPr>
        <w:tab/>
      </w:r>
      <w:r>
        <w:rPr>
          <w:noProof/>
        </w:rPr>
        <w:t>Used Technologies</w:t>
      </w:r>
      <w:r>
        <w:rPr>
          <w:noProof/>
        </w:rPr>
        <w:tab/>
      </w:r>
      <w:r>
        <w:rPr>
          <w:noProof/>
        </w:rPr>
        <w:fldChar w:fldCharType="begin"/>
      </w:r>
      <w:r>
        <w:rPr>
          <w:noProof/>
        </w:rPr>
        <w:instrText xml:space="preserve"> PAGEREF _Toc424076131 \h </w:instrText>
      </w:r>
      <w:r>
        <w:rPr>
          <w:noProof/>
        </w:rPr>
      </w:r>
      <w:r>
        <w:rPr>
          <w:noProof/>
        </w:rPr>
        <w:fldChar w:fldCharType="separate"/>
      </w:r>
      <w:r>
        <w:rPr>
          <w:noProof/>
        </w:rPr>
        <w:t>16</w:t>
      </w:r>
      <w:r>
        <w:rPr>
          <w:noProof/>
        </w:rPr>
        <w:fldChar w:fldCharType="end"/>
      </w:r>
    </w:p>
    <w:p w14:paraId="445C39E5" w14:textId="77777777" w:rsidR="00615B2D" w:rsidRDefault="00615B2D">
      <w:pPr>
        <w:pStyle w:val="TM2"/>
        <w:tabs>
          <w:tab w:val="left" w:pos="522"/>
          <w:tab w:val="right" w:leader="dot" w:pos="8488"/>
        </w:tabs>
        <w:rPr>
          <w:b w:val="0"/>
          <w:smallCaps w:val="0"/>
          <w:noProof/>
          <w:sz w:val="24"/>
          <w:szCs w:val="24"/>
          <w:lang w:val="fr-CH"/>
        </w:rPr>
      </w:pPr>
      <w:r>
        <w:rPr>
          <w:noProof/>
        </w:rPr>
        <w:t>1.4</w:t>
      </w:r>
      <w:r>
        <w:rPr>
          <w:b w:val="0"/>
          <w:smallCaps w:val="0"/>
          <w:noProof/>
          <w:sz w:val="24"/>
          <w:szCs w:val="24"/>
          <w:lang w:val="fr-CH"/>
        </w:rPr>
        <w:tab/>
      </w:r>
      <w:r>
        <w:rPr>
          <w:noProof/>
        </w:rPr>
        <w:t>Restrictions</w:t>
      </w:r>
      <w:r>
        <w:rPr>
          <w:noProof/>
        </w:rPr>
        <w:tab/>
      </w:r>
      <w:r>
        <w:rPr>
          <w:noProof/>
        </w:rPr>
        <w:fldChar w:fldCharType="begin"/>
      </w:r>
      <w:r>
        <w:rPr>
          <w:noProof/>
        </w:rPr>
        <w:instrText xml:space="preserve"> PAGEREF _Toc424076132 \h </w:instrText>
      </w:r>
      <w:r>
        <w:rPr>
          <w:noProof/>
        </w:rPr>
      </w:r>
      <w:r>
        <w:rPr>
          <w:noProof/>
        </w:rPr>
        <w:fldChar w:fldCharType="separate"/>
      </w:r>
      <w:r>
        <w:rPr>
          <w:noProof/>
        </w:rPr>
        <w:t>16</w:t>
      </w:r>
      <w:r>
        <w:rPr>
          <w:noProof/>
        </w:rPr>
        <w:fldChar w:fldCharType="end"/>
      </w:r>
    </w:p>
    <w:p w14:paraId="2125DE9C" w14:textId="77777777" w:rsidR="00615B2D" w:rsidRDefault="00615B2D">
      <w:pPr>
        <w:pStyle w:val="TM2"/>
        <w:tabs>
          <w:tab w:val="left" w:pos="522"/>
          <w:tab w:val="right" w:leader="dot" w:pos="8488"/>
        </w:tabs>
        <w:rPr>
          <w:b w:val="0"/>
          <w:smallCaps w:val="0"/>
          <w:noProof/>
          <w:sz w:val="24"/>
          <w:szCs w:val="24"/>
          <w:lang w:val="fr-CH"/>
        </w:rPr>
      </w:pPr>
      <w:r>
        <w:rPr>
          <w:noProof/>
        </w:rPr>
        <w:t>1.5</w:t>
      </w:r>
      <w:r>
        <w:rPr>
          <w:b w:val="0"/>
          <w:smallCaps w:val="0"/>
          <w:noProof/>
          <w:sz w:val="24"/>
          <w:szCs w:val="24"/>
          <w:lang w:val="fr-CH"/>
        </w:rPr>
        <w:tab/>
      </w:r>
      <w:r>
        <w:rPr>
          <w:noProof/>
        </w:rPr>
        <w:t>Challenges</w:t>
      </w:r>
      <w:r>
        <w:rPr>
          <w:noProof/>
        </w:rPr>
        <w:tab/>
      </w:r>
      <w:r>
        <w:rPr>
          <w:noProof/>
        </w:rPr>
        <w:fldChar w:fldCharType="begin"/>
      </w:r>
      <w:r>
        <w:rPr>
          <w:noProof/>
        </w:rPr>
        <w:instrText xml:space="preserve"> PAGEREF _Toc424076145 \h </w:instrText>
      </w:r>
      <w:r>
        <w:rPr>
          <w:noProof/>
        </w:rPr>
      </w:r>
      <w:r>
        <w:rPr>
          <w:noProof/>
        </w:rPr>
        <w:fldChar w:fldCharType="separate"/>
      </w:r>
      <w:r>
        <w:rPr>
          <w:noProof/>
        </w:rPr>
        <w:t>17</w:t>
      </w:r>
      <w:r>
        <w:rPr>
          <w:noProof/>
        </w:rPr>
        <w:fldChar w:fldCharType="end"/>
      </w:r>
    </w:p>
    <w:p w14:paraId="44D9C709" w14:textId="77777777" w:rsidR="00615B2D" w:rsidRDefault="00615B2D">
      <w:pPr>
        <w:pStyle w:val="TM1"/>
        <w:tabs>
          <w:tab w:val="left" w:pos="352"/>
          <w:tab w:val="right" w:leader="dot" w:pos="8488"/>
        </w:tabs>
        <w:rPr>
          <w:b w:val="0"/>
          <w:caps w:val="0"/>
          <w:noProof/>
          <w:sz w:val="24"/>
          <w:szCs w:val="24"/>
          <w:u w:val="none"/>
          <w:lang w:val="fr-CH"/>
        </w:rPr>
      </w:pPr>
      <w:r>
        <w:rPr>
          <w:noProof/>
        </w:rPr>
        <w:t>2</w:t>
      </w:r>
      <w:r>
        <w:rPr>
          <w:b w:val="0"/>
          <w:caps w:val="0"/>
          <w:noProof/>
          <w:sz w:val="24"/>
          <w:szCs w:val="24"/>
          <w:u w:val="none"/>
          <w:lang w:val="fr-CH"/>
        </w:rPr>
        <w:tab/>
      </w:r>
      <w:r>
        <w:rPr>
          <w:noProof/>
        </w:rPr>
        <w:t>Framework</w:t>
      </w:r>
      <w:r>
        <w:rPr>
          <w:noProof/>
        </w:rPr>
        <w:tab/>
      </w:r>
      <w:r>
        <w:rPr>
          <w:noProof/>
        </w:rPr>
        <w:fldChar w:fldCharType="begin"/>
      </w:r>
      <w:r>
        <w:rPr>
          <w:noProof/>
        </w:rPr>
        <w:instrText xml:space="preserve"> PAGEREF _Toc424076146 \h </w:instrText>
      </w:r>
      <w:r>
        <w:rPr>
          <w:noProof/>
        </w:rPr>
      </w:r>
      <w:r>
        <w:rPr>
          <w:noProof/>
        </w:rPr>
        <w:fldChar w:fldCharType="separate"/>
      </w:r>
      <w:r>
        <w:rPr>
          <w:noProof/>
        </w:rPr>
        <w:t>18</w:t>
      </w:r>
      <w:r>
        <w:rPr>
          <w:noProof/>
        </w:rPr>
        <w:fldChar w:fldCharType="end"/>
      </w:r>
    </w:p>
    <w:p w14:paraId="71B57F3B" w14:textId="77777777" w:rsidR="00615B2D" w:rsidRDefault="00615B2D">
      <w:pPr>
        <w:pStyle w:val="TM2"/>
        <w:tabs>
          <w:tab w:val="left" w:pos="522"/>
          <w:tab w:val="right" w:leader="dot" w:pos="8488"/>
        </w:tabs>
        <w:rPr>
          <w:b w:val="0"/>
          <w:smallCaps w:val="0"/>
          <w:noProof/>
          <w:sz w:val="24"/>
          <w:szCs w:val="24"/>
          <w:lang w:val="fr-CH"/>
        </w:rPr>
      </w:pPr>
      <w:r>
        <w:rPr>
          <w:noProof/>
        </w:rPr>
        <w:t>2.1</w:t>
      </w:r>
      <w:r>
        <w:rPr>
          <w:b w:val="0"/>
          <w:smallCaps w:val="0"/>
          <w:noProof/>
          <w:sz w:val="24"/>
          <w:szCs w:val="24"/>
          <w:lang w:val="fr-CH"/>
        </w:rPr>
        <w:tab/>
      </w:r>
      <w:r>
        <w:rPr>
          <w:noProof/>
        </w:rPr>
        <w:t>Angularjs</w:t>
      </w:r>
      <w:r>
        <w:rPr>
          <w:noProof/>
        </w:rPr>
        <w:tab/>
      </w:r>
      <w:r>
        <w:rPr>
          <w:noProof/>
        </w:rPr>
        <w:fldChar w:fldCharType="begin"/>
      </w:r>
      <w:r>
        <w:rPr>
          <w:noProof/>
        </w:rPr>
        <w:instrText xml:space="preserve"> PAGEREF _Toc424076147 \h </w:instrText>
      </w:r>
      <w:r>
        <w:rPr>
          <w:noProof/>
        </w:rPr>
      </w:r>
      <w:r>
        <w:rPr>
          <w:noProof/>
        </w:rPr>
        <w:fldChar w:fldCharType="separate"/>
      </w:r>
      <w:r>
        <w:rPr>
          <w:noProof/>
        </w:rPr>
        <w:t>19</w:t>
      </w:r>
      <w:r>
        <w:rPr>
          <w:noProof/>
        </w:rPr>
        <w:fldChar w:fldCharType="end"/>
      </w:r>
    </w:p>
    <w:p w14:paraId="5ADEE7E7" w14:textId="77777777" w:rsidR="00615B2D" w:rsidRDefault="00615B2D">
      <w:pPr>
        <w:pStyle w:val="TM2"/>
        <w:tabs>
          <w:tab w:val="left" w:pos="522"/>
          <w:tab w:val="right" w:leader="dot" w:pos="8488"/>
        </w:tabs>
        <w:rPr>
          <w:b w:val="0"/>
          <w:smallCaps w:val="0"/>
          <w:noProof/>
          <w:sz w:val="24"/>
          <w:szCs w:val="24"/>
          <w:lang w:val="fr-CH"/>
        </w:rPr>
      </w:pPr>
      <w:r>
        <w:rPr>
          <w:noProof/>
        </w:rPr>
        <w:t>2.2</w:t>
      </w:r>
      <w:r>
        <w:rPr>
          <w:b w:val="0"/>
          <w:smallCaps w:val="0"/>
          <w:noProof/>
          <w:sz w:val="24"/>
          <w:szCs w:val="24"/>
          <w:lang w:val="fr-CH"/>
        </w:rPr>
        <w:tab/>
      </w:r>
      <w:r>
        <w:rPr>
          <w:noProof/>
        </w:rPr>
        <w:t>Ionic</w:t>
      </w:r>
      <w:r>
        <w:rPr>
          <w:noProof/>
        </w:rPr>
        <w:tab/>
      </w:r>
      <w:r>
        <w:rPr>
          <w:noProof/>
        </w:rPr>
        <w:fldChar w:fldCharType="begin"/>
      </w:r>
      <w:r>
        <w:rPr>
          <w:noProof/>
        </w:rPr>
        <w:instrText xml:space="preserve"> PAGEREF _Toc424076148 \h </w:instrText>
      </w:r>
      <w:r>
        <w:rPr>
          <w:noProof/>
        </w:rPr>
      </w:r>
      <w:r>
        <w:rPr>
          <w:noProof/>
        </w:rPr>
        <w:fldChar w:fldCharType="separate"/>
      </w:r>
      <w:r>
        <w:rPr>
          <w:noProof/>
        </w:rPr>
        <w:t>23</w:t>
      </w:r>
      <w:r>
        <w:rPr>
          <w:noProof/>
        </w:rPr>
        <w:fldChar w:fldCharType="end"/>
      </w:r>
    </w:p>
    <w:p w14:paraId="3473714B" w14:textId="77777777" w:rsidR="00615B2D" w:rsidRDefault="00615B2D">
      <w:pPr>
        <w:pStyle w:val="TM2"/>
        <w:tabs>
          <w:tab w:val="left" w:pos="522"/>
          <w:tab w:val="right" w:leader="dot" w:pos="8488"/>
        </w:tabs>
        <w:rPr>
          <w:b w:val="0"/>
          <w:smallCaps w:val="0"/>
          <w:noProof/>
          <w:sz w:val="24"/>
          <w:szCs w:val="24"/>
          <w:lang w:val="fr-CH"/>
        </w:rPr>
      </w:pPr>
      <w:r>
        <w:rPr>
          <w:noProof/>
        </w:rPr>
        <w:t>2.3</w:t>
      </w:r>
      <w:r>
        <w:rPr>
          <w:b w:val="0"/>
          <w:smallCaps w:val="0"/>
          <w:noProof/>
          <w:sz w:val="24"/>
          <w:szCs w:val="24"/>
          <w:lang w:val="fr-CH"/>
        </w:rPr>
        <w:tab/>
      </w:r>
      <w:r>
        <w:rPr>
          <w:noProof/>
        </w:rPr>
        <w:t>Apache Cordova</w:t>
      </w:r>
      <w:r>
        <w:rPr>
          <w:noProof/>
        </w:rPr>
        <w:tab/>
      </w:r>
      <w:r>
        <w:rPr>
          <w:noProof/>
        </w:rPr>
        <w:fldChar w:fldCharType="begin"/>
      </w:r>
      <w:r>
        <w:rPr>
          <w:noProof/>
        </w:rPr>
        <w:instrText xml:space="preserve"> PAGEREF _Toc424076149 \h </w:instrText>
      </w:r>
      <w:r>
        <w:rPr>
          <w:noProof/>
        </w:rPr>
      </w:r>
      <w:r>
        <w:rPr>
          <w:noProof/>
        </w:rPr>
        <w:fldChar w:fldCharType="separate"/>
      </w:r>
      <w:r>
        <w:rPr>
          <w:noProof/>
        </w:rPr>
        <w:t>27</w:t>
      </w:r>
      <w:r>
        <w:rPr>
          <w:noProof/>
        </w:rPr>
        <w:fldChar w:fldCharType="end"/>
      </w:r>
    </w:p>
    <w:p w14:paraId="4BCE250F" w14:textId="77777777" w:rsidR="00615B2D" w:rsidRDefault="00615B2D">
      <w:pPr>
        <w:pStyle w:val="TM2"/>
        <w:tabs>
          <w:tab w:val="left" w:pos="522"/>
          <w:tab w:val="right" w:leader="dot" w:pos="8488"/>
        </w:tabs>
        <w:rPr>
          <w:b w:val="0"/>
          <w:smallCaps w:val="0"/>
          <w:noProof/>
          <w:sz w:val="24"/>
          <w:szCs w:val="24"/>
          <w:lang w:val="fr-CH"/>
        </w:rPr>
      </w:pPr>
      <w:r>
        <w:rPr>
          <w:noProof/>
        </w:rPr>
        <w:t>2.4</w:t>
      </w:r>
      <w:r>
        <w:rPr>
          <w:b w:val="0"/>
          <w:smallCaps w:val="0"/>
          <w:noProof/>
          <w:sz w:val="24"/>
          <w:szCs w:val="24"/>
          <w:lang w:val="fr-CH"/>
        </w:rPr>
        <w:tab/>
      </w:r>
      <w:r>
        <w:rPr>
          <w:noProof/>
        </w:rPr>
        <w:t>iBeacon</w:t>
      </w:r>
      <w:r>
        <w:rPr>
          <w:noProof/>
        </w:rPr>
        <w:tab/>
      </w:r>
      <w:r>
        <w:rPr>
          <w:noProof/>
        </w:rPr>
        <w:fldChar w:fldCharType="begin"/>
      </w:r>
      <w:r>
        <w:rPr>
          <w:noProof/>
        </w:rPr>
        <w:instrText xml:space="preserve"> PAGEREF _Toc424076150 \h </w:instrText>
      </w:r>
      <w:r>
        <w:rPr>
          <w:noProof/>
        </w:rPr>
      </w:r>
      <w:r>
        <w:rPr>
          <w:noProof/>
        </w:rPr>
        <w:fldChar w:fldCharType="separate"/>
      </w:r>
      <w:r>
        <w:rPr>
          <w:noProof/>
        </w:rPr>
        <w:t>30</w:t>
      </w:r>
      <w:r>
        <w:rPr>
          <w:noProof/>
        </w:rPr>
        <w:fldChar w:fldCharType="end"/>
      </w:r>
    </w:p>
    <w:p w14:paraId="3E708FFC" w14:textId="77777777" w:rsidR="00615B2D" w:rsidRDefault="00615B2D">
      <w:pPr>
        <w:pStyle w:val="TM2"/>
        <w:tabs>
          <w:tab w:val="left" w:pos="522"/>
          <w:tab w:val="right" w:leader="dot" w:pos="8488"/>
        </w:tabs>
        <w:rPr>
          <w:b w:val="0"/>
          <w:smallCaps w:val="0"/>
          <w:noProof/>
          <w:sz w:val="24"/>
          <w:szCs w:val="24"/>
          <w:lang w:val="fr-CH"/>
        </w:rPr>
      </w:pPr>
      <w:r>
        <w:rPr>
          <w:noProof/>
        </w:rPr>
        <w:t>2.5</w:t>
      </w:r>
      <w:r>
        <w:rPr>
          <w:b w:val="0"/>
          <w:smallCaps w:val="0"/>
          <w:noProof/>
          <w:sz w:val="24"/>
          <w:szCs w:val="24"/>
          <w:lang w:val="fr-CH"/>
        </w:rPr>
        <w:tab/>
      </w:r>
      <w:r>
        <w:rPr>
          <w:noProof/>
        </w:rPr>
        <w:t>OAuth 2.0</w:t>
      </w:r>
      <w:r>
        <w:rPr>
          <w:noProof/>
        </w:rPr>
        <w:tab/>
      </w:r>
      <w:r>
        <w:rPr>
          <w:noProof/>
        </w:rPr>
        <w:fldChar w:fldCharType="begin"/>
      </w:r>
      <w:r>
        <w:rPr>
          <w:noProof/>
        </w:rPr>
        <w:instrText xml:space="preserve"> PAGEREF _Toc424076151 \h </w:instrText>
      </w:r>
      <w:r>
        <w:rPr>
          <w:noProof/>
        </w:rPr>
      </w:r>
      <w:r>
        <w:rPr>
          <w:noProof/>
        </w:rPr>
        <w:fldChar w:fldCharType="separate"/>
      </w:r>
      <w:r>
        <w:rPr>
          <w:noProof/>
        </w:rPr>
        <w:t>31</w:t>
      </w:r>
      <w:r>
        <w:rPr>
          <w:noProof/>
        </w:rPr>
        <w:fldChar w:fldCharType="end"/>
      </w:r>
    </w:p>
    <w:p w14:paraId="7F5080B9" w14:textId="77777777" w:rsidR="00615B2D" w:rsidRDefault="00615B2D">
      <w:pPr>
        <w:pStyle w:val="TM1"/>
        <w:tabs>
          <w:tab w:val="left" w:pos="352"/>
          <w:tab w:val="right" w:leader="dot" w:pos="8488"/>
        </w:tabs>
        <w:rPr>
          <w:b w:val="0"/>
          <w:caps w:val="0"/>
          <w:noProof/>
          <w:sz w:val="24"/>
          <w:szCs w:val="24"/>
          <w:u w:val="none"/>
          <w:lang w:val="fr-CH"/>
        </w:rPr>
      </w:pPr>
      <w:r>
        <w:rPr>
          <w:noProof/>
        </w:rPr>
        <w:t>3</w:t>
      </w:r>
      <w:r>
        <w:rPr>
          <w:b w:val="0"/>
          <w:caps w:val="0"/>
          <w:noProof/>
          <w:sz w:val="24"/>
          <w:szCs w:val="24"/>
          <w:u w:val="none"/>
          <w:lang w:val="fr-CH"/>
        </w:rPr>
        <w:tab/>
      </w:r>
      <w:r>
        <w:rPr>
          <w:noProof/>
        </w:rPr>
        <w:t>Application</w:t>
      </w:r>
      <w:r>
        <w:rPr>
          <w:noProof/>
        </w:rPr>
        <w:tab/>
      </w:r>
      <w:r>
        <w:rPr>
          <w:noProof/>
        </w:rPr>
        <w:fldChar w:fldCharType="begin"/>
      </w:r>
      <w:r>
        <w:rPr>
          <w:noProof/>
        </w:rPr>
        <w:instrText xml:space="preserve"> PAGEREF _Toc424076152 \h </w:instrText>
      </w:r>
      <w:r>
        <w:rPr>
          <w:noProof/>
        </w:rPr>
      </w:r>
      <w:r>
        <w:rPr>
          <w:noProof/>
        </w:rPr>
        <w:fldChar w:fldCharType="separate"/>
      </w:r>
      <w:r>
        <w:rPr>
          <w:noProof/>
        </w:rPr>
        <w:t>34</w:t>
      </w:r>
      <w:r>
        <w:rPr>
          <w:noProof/>
        </w:rPr>
        <w:fldChar w:fldCharType="end"/>
      </w:r>
    </w:p>
    <w:p w14:paraId="4E6732AA" w14:textId="77777777" w:rsidR="00615B2D" w:rsidRDefault="00615B2D">
      <w:pPr>
        <w:pStyle w:val="TM2"/>
        <w:tabs>
          <w:tab w:val="left" w:pos="522"/>
          <w:tab w:val="right" w:leader="dot" w:pos="8488"/>
        </w:tabs>
        <w:rPr>
          <w:b w:val="0"/>
          <w:smallCaps w:val="0"/>
          <w:noProof/>
          <w:sz w:val="24"/>
          <w:szCs w:val="24"/>
          <w:lang w:val="fr-CH"/>
        </w:rPr>
      </w:pPr>
      <w:r>
        <w:rPr>
          <w:noProof/>
        </w:rPr>
        <w:t>3.1</w:t>
      </w:r>
      <w:r>
        <w:rPr>
          <w:b w:val="0"/>
          <w:smallCaps w:val="0"/>
          <w:noProof/>
          <w:sz w:val="24"/>
          <w:szCs w:val="24"/>
          <w:lang w:val="fr-CH"/>
        </w:rPr>
        <w:tab/>
      </w:r>
      <w:r>
        <w:rPr>
          <w:noProof/>
        </w:rPr>
        <w:t>Global architecture</w:t>
      </w:r>
      <w:r>
        <w:rPr>
          <w:noProof/>
        </w:rPr>
        <w:tab/>
      </w:r>
      <w:r>
        <w:rPr>
          <w:noProof/>
        </w:rPr>
        <w:fldChar w:fldCharType="begin"/>
      </w:r>
      <w:r>
        <w:rPr>
          <w:noProof/>
        </w:rPr>
        <w:instrText xml:space="preserve"> PAGEREF _Toc424076153 \h </w:instrText>
      </w:r>
      <w:r>
        <w:rPr>
          <w:noProof/>
        </w:rPr>
      </w:r>
      <w:r>
        <w:rPr>
          <w:noProof/>
        </w:rPr>
        <w:fldChar w:fldCharType="separate"/>
      </w:r>
      <w:r>
        <w:rPr>
          <w:noProof/>
        </w:rPr>
        <w:t>34</w:t>
      </w:r>
      <w:r>
        <w:rPr>
          <w:noProof/>
        </w:rPr>
        <w:fldChar w:fldCharType="end"/>
      </w:r>
    </w:p>
    <w:p w14:paraId="680F8E87" w14:textId="77777777" w:rsidR="00615B2D" w:rsidRDefault="00615B2D">
      <w:pPr>
        <w:pStyle w:val="TM2"/>
        <w:tabs>
          <w:tab w:val="left" w:pos="522"/>
          <w:tab w:val="right" w:leader="dot" w:pos="8488"/>
        </w:tabs>
        <w:rPr>
          <w:b w:val="0"/>
          <w:smallCaps w:val="0"/>
          <w:noProof/>
          <w:sz w:val="24"/>
          <w:szCs w:val="24"/>
          <w:lang w:val="fr-CH"/>
        </w:rPr>
      </w:pPr>
      <w:r>
        <w:rPr>
          <w:noProof/>
        </w:rPr>
        <w:t>3.2</w:t>
      </w:r>
      <w:r>
        <w:rPr>
          <w:b w:val="0"/>
          <w:smallCaps w:val="0"/>
          <w:noProof/>
          <w:sz w:val="24"/>
          <w:szCs w:val="24"/>
          <w:lang w:val="fr-CH"/>
        </w:rPr>
        <w:tab/>
      </w:r>
      <w:r>
        <w:rPr>
          <w:noProof/>
        </w:rPr>
        <w:t>File hierarchy</w:t>
      </w:r>
      <w:r>
        <w:rPr>
          <w:noProof/>
        </w:rPr>
        <w:tab/>
      </w:r>
      <w:r>
        <w:rPr>
          <w:noProof/>
        </w:rPr>
        <w:fldChar w:fldCharType="begin"/>
      </w:r>
      <w:r>
        <w:rPr>
          <w:noProof/>
        </w:rPr>
        <w:instrText xml:space="preserve"> PAGEREF _Toc424076154 \h </w:instrText>
      </w:r>
      <w:r>
        <w:rPr>
          <w:noProof/>
        </w:rPr>
      </w:r>
      <w:r>
        <w:rPr>
          <w:noProof/>
        </w:rPr>
        <w:fldChar w:fldCharType="separate"/>
      </w:r>
      <w:r>
        <w:rPr>
          <w:noProof/>
        </w:rPr>
        <w:t>36</w:t>
      </w:r>
      <w:r>
        <w:rPr>
          <w:noProof/>
        </w:rPr>
        <w:fldChar w:fldCharType="end"/>
      </w:r>
    </w:p>
    <w:p w14:paraId="37DBCB07" w14:textId="77777777" w:rsidR="00615B2D" w:rsidRDefault="00615B2D">
      <w:pPr>
        <w:pStyle w:val="TM2"/>
        <w:tabs>
          <w:tab w:val="left" w:pos="522"/>
          <w:tab w:val="right" w:leader="dot" w:pos="8488"/>
        </w:tabs>
        <w:rPr>
          <w:b w:val="0"/>
          <w:smallCaps w:val="0"/>
          <w:noProof/>
          <w:sz w:val="24"/>
          <w:szCs w:val="24"/>
          <w:lang w:val="fr-CH"/>
        </w:rPr>
      </w:pPr>
      <w:r>
        <w:rPr>
          <w:noProof/>
        </w:rPr>
        <w:t>3.3</w:t>
      </w:r>
      <w:r>
        <w:rPr>
          <w:b w:val="0"/>
          <w:smallCaps w:val="0"/>
          <w:noProof/>
          <w:sz w:val="24"/>
          <w:szCs w:val="24"/>
          <w:lang w:val="fr-CH"/>
        </w:rPr>
        <w:tab/>
      </w:r>
      <w:r>
        <w:rPr>
          <w:noProof/>
        </w:rPr>
        <w:t>Navigation</w:t>
      </w:r>
      <w:r>
        <w:rPr>
          <w:noProof/>
        </w:rPr>
        <w:tab/>
      </w:r>
      <w:r>
        <w:rPr>
          <w:noProof/>
        </w:rPr>
        <w:fldChar w:fldCharType="begin"/>
      </w:r>
      <w:r>
        <w:rPr>
          <w:noProof/>
        </w:rPr>
        <w:instrText xml:space="preserve"> PAGEREF _Toc424076159 \h </w:instrText>
      </w:r>
      <w:r>
        <w:rPr>
          <w:noProof/>
        </w:rPr>
      </w:r>
      <w:r>
        <w:rPr>
          <w:noProof/>
        </w:rPr>
        <w:fldChar w:fldCharType="separate"/>
      </w:r>
      <w:r>
        <w:rPr>
          <w:noProof/>
        </w:rPr>
        <w:t>38</w:t>
      </w:r>
      <w:r>
        <w:rPr>
          <w:noProof/>
        </w:rPr>
        <w:fldChar w:fldCharType="end"/>
      </w:r>
    </w:p>
    <w:p w14:paraId="06089A4C" w14:textId="77777777" w:rsidR="00615B2D" w:rsidRDefault="00615B2D">
      <w:pPr>
        <w:pStyle w:val="TM2"/>
        <w:tabs>
          <w:tab w:val="left" w:pos="522"/>
          <w:tab w:val="right" w:leader="dot" w:pos="8488"/>
        </w:tabs>
        <w:rPr>
          <w:b w:val="0"/>
          <w:smallCaps w:val="0"/>
          <w:noProof/>
          <w:sz w:val="24"/>
          <w:szCs w:val="24"/>
          <w:lang w:val="fr-CH"/>
        </w:rPr>
      </w:pPr>
      <w:r>
        <w:rPr>
          <w:noProof/>
        </w:rPr>
        <w:t>3.4</w:t>
      </w:r>
      <w:r>
        <w:rPr>
          <w:b w:val="0"/>
          <w:smallCaps w:val="0"/>
          <w:noProof/>
          <w:sz w:val="24"/>
          <w:szCs w:val="24"/>
          <w:lang w:val="fr-CH"/>
        </w:rPr>
        <w:tab/>
      </w:r>
      <w:r>
        <w:rPr>
          <w:noProof/>
        </w:rPr>
        <w:t>Wireframes and functionalities</w:t>
      </w:r>
      <w:r>
        <w:rPr>
          <w:noProof/>
        </w:rPr>
        <w:tab/>
      </w:r>
      <w:r>
        <w:rPr>
          <w:noProof/>
        </w:rPr>
        <w:fldChar w:fldCharType="begin"/>
      </w:r>
      <w:r>
        <w:rPr>
          <w:noProof/>
        </w:rPr>
        <w:instrText xml:space="preserve"> PAGEREF _Toc424076160 \h </w:instrText>
      </w:r>
      <w:r>
        <w:rPr>
          <w:noProof/>
        </w:rPr>
      </w:r>
      <w:r>
        <w:rPr>
          <w:noProof/>
        </w:rPr>
        <w:fldChar w:fldCharType="separate"/>
      </w:r>
      <w:r>
        <w:rPr>
          <w:noProof/>
        </w:rPr>
        <w:t>39</w:t>
      </w:r>
      <w:r>
        <w:rPr>
          <w:noProof/>
        </w:rPr>
        <w:fldChar w:fldCharType="end"/>
      </w:r>
    </w:p>
    <w:p w14:paraId="1314056B" w14:textId="77777777" w:rsidR="00615B2D" w:rsidRDefault="00615B2D">
      <w:pPr>
        <w:pStyle w:val="TM2"/>
        <w:tabs>
          <w:tab w:val="left" w:pos="522"/>
          <w:tab w:val="right" w:leader="dot" w:pos="8488"/>
        </w:tabs>
        <w:rPr>
          <w:b w:val="0"/>
          <w:smallCaps w:val="0"/>
          <w:noProof/>
          <w:sz w:val="24"/>
          <w:szCs w:val="24"/>
          <w:lang w:val="fr-CH"/>
        </w:rPr>
      </w:pPr>
      <w:r>
        <w:rPr>
          <w:noProof/>
        </w:rPr>
        <w:t>3.5</w:t>
      </w:r>
      <w:r>
        <w:rPr>
          <w:b w:val="0"/>
          <w:smallCaps w:val="0"/>
          <w:noProof/>
          <w:sz w:val="24"/>
          <w:szCs w:val="24"/>
          <w:lang w:val="fr-CH"/>
        </w:rPr>
        <w:tab/>
      </w:r>
      <w:r>
        <w:rPr>
          <w:noProof/>
        </w:rPr>
        <w:t>Patients data structure</w:t>
      </w:r>
      <w:r>
        <w:rPr>
          <w:noProof/>
        </w:rPr>
        <w:tab/>
      </w:r>
      <w:r>
        <w:rPr>
          <w:noProof/>
        </w:rPr>
        <w:fldChar w:fldCharType="begin"/>
      </w:r>
      <w:r>
        <w:rPr>
          <w:noProof/>
        </w:rPr>
        <w:instrText xml:space="preserve"> PAGEREF _Toc424076161 \h </w:instrText>
      </w:r>
      <w:r>
        <w:rPr>
          <w:noProof/>
        </w:rPr>
      </w:r>
      <w:r>
        <w:rPr>
          <w:noProof/>
        </w:rPr>
        <w:fldChar w:fldCharType="separate"/>
      </w:r>
      <w:r>
        <w:rPr>
          <w:noProof/>
        </w:rPr>
        <w:t>45</w:t>
      </w:r>
      <w:r>
        <w:rPr>
          <w:noProof/>
        </w:rPr>
        <w:fldChar w:fldCharType="end"/>
      </w:r>
    </w:p>
    <w:p w14:paraId="02208901" w14:textId="77777777" w:rsidR="00615B2D" w:rsidRDefault="00615B2D">
      <w:pPr>
        <w:pStyle w:val="TM2"/>
        <w:tabs>
          <w:tab w:val="left" w:pos="522"/>
          <w:tab w:val="right" w:leader="dot" w:pos="8488"/>
        </w:tabs>
        <w:rPr>
          <w:b w:val="0"/>
          <w:smallCaps w:val="0"/>
          <w:noProof/>
          <w:sz w:val="24"/>
          <w:szCs w:val="24"/>
          <w:lang w:val="fr-CH"/>
        </w:rPr>
      </w:pPr>
      <w:r>
        <w:rPr>
          <w:noProof/>
        </w:rPr>
        <w:t>3.6</w:t>
      </w:r>
      <w:r>
        <w:rPr>
          <w:b w:val="0"/>
          <w:smallCaps w:val="0"/>
          <w:noProof/>
          <w:sz w:val="24"/>
          <w:szCs w:val="24"/>
          <w:lang w:val="fr-CH"/>
        </w:rPr>
        <w:tab/>
      </w:r>
      <w:r>
        <w:rPr>
          <w:noProof/>
        </w:rPr>
        <w:t>Data transmission</w:t>
      </w:r>
      <w:r>
        <w:rPr>
          <w:noProof/>
        </w:rPr>
        <w:tab/>
      </w:r>
      <w:r>
        <w:rPr>
          <w:noProof/>
        </w:rPr>
        <w:fldChar w:fldCharType="begin"/>
      </w:r>
      <w:r>
        <w:rPr>
          <w:noProof/>
        </w:rPr>
        <w:instrText xml:space="preserve"> PAGEREF _Toc424076162 \h </w:instrText>
      </w:r>
      <w:r>
        <w:rPr>
          <w:noProof/>
        </w:rPr>
      </w:r>
      <w:r>
        <w:rPr>
          <w:noProof/>
        </w:rPr>
        <w:fldChar w:fldCharType="separate"/>
      </w:r>
      <w:r>
        <w:rPr>
          <w:noProof/>
        </w:rPr>
        <w:t>46</w:t>
      </w:r>
      <w:r>
        <w:rPr>
          <w:noProof/>
        </w:rPr>
        <w:fldChar w:fldCharType="end"/>
      </w:r>
    </w:p>
    <w:p w14:paraId="3534A881" w14:textId="77777777" w:rsidR="00615B2D" w:rsidRDefault="00615B2D">
      <w:pPr>
        <w:pStyle w:val="TM2"/>
        <w:tabs>
          <w:tab w:val="left" w:pos="522"/>
          <w:tab w:val="right" w:leader="dot" w:pos="8488"/>
        </w:tabs>
        <w:rPr>
          <w:b w:val="0"/>
          <w:smallCaps w:val="0"/>
          <w:noProof/>
          <w:sz w:val="24"/>
          <w:szCs w:val="24"/>
          <w:lang w:val="fr-CH"/>
        </w:rPr>
      </w:pPr>
      <w:r>
        <w:rPr>
          <w:noProof/>
        </w:rPr>
        <w:t>3.7</w:t>
      </w:r>
      <w:r>
        <w:rPr>
          <w:b w:val="0"/>
          <w:smallCaps w:val="0"/>
          <w:noProof/>
          <w:sz w:val="24"/>
          <w:szCs w:val="24"/>
          <w:lang w:val="fr-CH"/>
        </w:rPr>
        <w:tab/>
      </w:r>
      <w:r>
        <w:rPr>
          <w:noProof/>
        </w:rPr>
        <w:t>iBeacon</w:t>
      </w:r>
      <w:r>
        <w:rPr>
          <w:noProof/>
        </w:rPr>
        <w:tab/>
      </w:r>
      <w:r>
        <w:rPr>
          <w:noProof/>
        </w:rPr>
        <w:fldChar w:fldCharType="begin"/>
      </w:r>
      <w:r>
        <w:rPr>
          <w:noProof/>
        </w:rPr>
        <w:instrText xml:space="preserve"> PAGEREF _Toc424076163 \h </w:instrText>
      </w:r>
      <w:r>
        <w:rPr>
          <w:noProof/>
        </w:rPr>
      </w:r>
      <w:r>
        <w:rPr>
          <w:noProof/>
        </w:rPr>
        <w:fldChar w:fldCharType="separate"/>
      </w:r>
      <w:r>
        <w:rPr>
          <w:noProof/>
        </w:rPr>
        <w:t>46</w:t>
      </w:r>
      <w:r>
        <w:rPr>
          <w:noProof/>
        </w:rPr>
        <w:fldChar w:fldCharType="end"/>
      </w:r>
    </w:p>
    <w:p w14:paraId="40313F19" w14:textId="77777777" w:rsidR="00615B2D" w:rsidRDefault="00615B2D">
      <w:pPr>
        <w:pStyle w:val="TM2"/>
        <w:tabs>
          <w:tab w:val="left" w:pos="522"/>
          <w:tab w:val="right" w:leader="dot" w:pos="8488"/>
        </w:tabs>
        <w:rPr>
          <w:b w:val="0"/>
          <w:smallCaps w:val="0"/>
          <w:noProof/>
          <w:sz w:val="24"/>
          <w:szCs w:val="24"/>
          <w:lang w:val="fr-CH"/>
        </w:rPr>
      </w:pPr>
      <w:r>
        <w:rPr>
          <w:noProof/>
        </w:rPr>
        <w:t>3.8</w:t>
      </w:r>
      <w:r>
        <w:rPr>
          <w:b w:val="0"/>
          <w:smallCaps w:val="0"/>
          <w:noProof/>
          <w:sz w:val="24"/>
          <w:szCs w:val="24"/>
          <w:lang w:val="fr-CH"/>
        </w:rPr>
        <w:tab/>
      </w:r>
      <w:r>
        <w:rPr>
          <w:noProof/>
        </w:rPr>
        <w:t>Geolocalisation</w:t>
      </w:r>
      <w:r>
        <w:rPr>
          <w:noProof/>
        </w:rPr>
        <w:tab/>
      </w:r>
      <w:r>
        <w:rPr>
          <w:noProof/>
        </w:rPr>
        <w:fldChar w:fldCharType="begin"/>
      </w:r>
      <w:r>
        <w:rPr>
          <w:noProof/>
        </w:rPr>
        <w:instrText xml:space="preserve"> PAGEREF _Toc424076164 \h </w:instrText>
      </w:r>
      <w:r>
        <w:rPr>
          <w:noProof/>
        </w:rPr>
      </w:r>
      <w:r>
        <w:rPr>
          <w:noProof/>
        </w:rPr>
        <w:fldChar w:fldCharType="separate"/>
      </w:r>
      <w:r>
        <w:rPr>
          <w:noProof/>
        </w:rPr>
        <w:t>47</w:t>
      </w:r>
      <w:r>
        <w:rPr>
          <w:noProof/>
        </w:rPr>
        <w:fldChar w:fldCharType="end"/>
      </w:r>
    </w:p>
    <w:p w14:paraId="3C4E7195" w14:textId="77777777" w:rsidR="00615B2D" w:rsidRDefault="00615B2D">
      <w:pPr>
        <w:pStyle w:val="TM1"/>
        <w:tabs>
          <w:tab w:val="left" w:pos="352"/>
          <w:tab w:val="right" w:leader="dot" w:pos="8488"/>
        </w:tabs>
        <w:rPr>
          <w:b w:val="0"/>
          <w:caps w:val="0"/>
          <w:noProof/>
          <w:sz w:val="24"/>
          <w:szCs w:val="24"/>
          <w:u w:val="none"/>
          <w:lang w:val="fr-CH"/>
        </w:rPr>
      </w:pPr>
      <w:r>
        <w:rPr>
          <w:noProof/>
        </w:rPr>
        <w:t>4</w:t>
      </w:r>
      <w:r>
        <w:rPr>
          <w:b w:val="0"/>
          <w:caps w:val="0"/>
          <w:noProof/>
          <w:sz w:val="24"/>
          <w:szCs w:val="24"/>
          <w:u w:val="none"/>
          <w:lang w:val="fr-CH"/>
        </w:rPr>
        <w:tab/>
      </w:r>
      <w:r>
        <w:rPr>
          <w:noProof/>
        </w:rPr>
        <w:t>Discussion</w:t>
      </w:r>
      <w:r>
        <w:rPr>
          <w:noProof/>
        </w:rPr>
        <w:tab/>
      </w:r>
      <w:r>
        <w:rPr>
          <w:noProof/>
        </w:rPr>
        <w:fldChar w:fldCharType="begin"/>
      </w:r>
      <w:r>
        <w:rPr>
          <w:noProof/>
        </w:rPr>
        <w:instrText xml:space="preserve"> PAGEREF _Toc424076165 \h </w:instrText>
      </w:r>
      <w:r>
        <w:rPr>
          <w:noProof/>
        </w:rPr>
      </w:r>
      <w:r>
        <w:rPr>
          <w:noProof/>
        </w:rPr>
        <w:fldChar w:fldCharType="separate"/>
      </w:r>
      <w:r>
        <w:rPr>
          <w:noProof/>
        </w:rPr>
        <w:t>49</w:t>
      </w:r>
      <w:r>
        <w:rPr>
          <w:noProof/>
        </w:rPr>
        <w:fldChar w:fldCharType="end"/>
      </w:r>
    </w:p>
    <w:p w14:paraId="28683041" w14:textId="77777777" w:rsidR="00615B2D" w:rsidRDefault="00615B2D">
      <w:pPr>
        <w:pStyle w:val="TM2"/>
        <w:tabs>
          <w:tab w:val="left" w:pos="522"/>
          <w:tab w:val="right" w:leader="dot" w:pos="8488"/>
        </w:tabs>
        <w:rPr>
          <w:b w:val="0"/>
          <w:smallCaps w:val="0"/>
          <w:noProof/>
          <w:sz w:val="24"/>
          <w:szCs w:val="24"/>
          <w:lang w:val="fr-CH"/>
        </w:rPr>
      </w:pPr>
      <w:r>
        <w:rPr>
          <w:noProof/>
        </w:rPr>
        <w:t>4.1</w:t>
      </w:r>
      <w:r>
        <w:rPr>
          <w:b w:val="0"/>
          <w:smallCaps w:val="0"/>
          <w:noProof/>
          <w:sz w:val="24"/>
          <w:szCs w:val="24"/>
          <w:lang w:val="fr-CH"/>
        </w:rPr>
        <w:tab/>
      </w:r>
      <w:r>
        <w:rPr>
          <w:noProof/>
        </w:rPr>
        <w:t>Performances</w:t>
      </w:r>
      <w:r>
        <w:rPr>
          <w:noProof/>
        </w:rPr>
        <w:tab/>
      </w:r>
      <w:r>
        <w:rPr>
          <w:noProof/>
        </w:rPr>
        <w:fldChar w:fldCharType="begin"/>
      </w:r>
      <w:r>
        <w:rPr>
          <w:noProof/>
        </w:rPr>
        <w:instrText xml:space="preserve"> PAGEREF _Toc424076166 \h </w:instrText>
      </w:r>
      <w:r>
        <w:rPr>
          <w:noProof/>
        </w:rPr>
      </w:r>
      <w:r>
        <w:rPr>
          <w:noProof/>
        </w:rPr>
        <w:fldChar w:fldCharType="separate"/>
      </w:r>
      <w:r>
        <w:rPr>
          <w:noProof/>
        </w:rPr>
        <w:t>49</w:t>
      </w:r>
      <w:r>
        <w:rPr>
          <w:noProof/>
        </w:rPr>
        <w:fldChar w:fldCharType="end"/>
      </w:r>
    </w:p>
    <w:p w14:paraId="40100042" w14:textId="77777777" w:rsidR="00615B2D" w:rsidRDefault="00615B2D">
      <w:pPr>
        <w:pStyle w:val="TM2"/>
        <w:tabs>
          <w:tab w:val="left" w:pos="522"/>
          <w:tab w:val="right" w:leader="dot" w:pos="8488"/>
        </w:tabs>
        <w:rPr>
          <w:b w:val="0"/>
          <w:smallCaps w:val="0"/>
          <w:noProof/>
          <w:sz w:val="24"/>
          <w:szCs w:val="24"/>
          <w:lang w:val="fr-CH"/>
        </w:rPr>
      </w:pPr>
      <w:r>
        <w:rPr>
          <w:noProof/>
        </w:rPr>
        <w:t>4.2</w:t>
      </w:r>
      <w:r>
        <w:rPr>
          <w:b w:val="0"/>
          <w:smallCaps w:val="0"/>
          <w:noProof/>
          <w:sz w:val="24"/>
          <w:szCs w:val="24"/>
          <w:lang w:val="fr-CH"/>
        </w:rPr>
        <w:tab/>
      </w:r>
      <w:r>
        <w:rPr>
          <w:noProof/>
        </w:rPr>
        <w:t>Issues encountered</w:t>
      </w:r>
      <w:r>
        <w:rPr>
          <w:noProof/>
        </w:rPr>
        <w:tab/>
      </w:r>
      <w:r>
        <w:rPr>
          <w:noProof/>
        </w:rPr>
        <w:fldChar w:fldCharType="begin"/>
      </w:r>
      <w:r>
        <w:rPr>
          <w:noProof/>
        </w:rPr>
        <w:instrText xml:space="preserve"> PAGEREF _Toc424076167 \h </w:instrText>
      </w:r>
      <w:r>
        <w:rPr>
          <w:noProof/>
        </w:rPr>
      </w:r>
      <w:r>
        <w:rPr>
          <w:noProof/>
        </w:rPr>
        <w:fldChar w:fldCharType="separate"/>
      </w:r>
      <w:r>
        <w:rPr>
          <w:noProof/>
        </w:rPr>
        <w:t>50</w:t>
      </w:r>
      <w:r>
        <w:rPr>
          <w:noProof/>
        </w:rPr>
        <w:fldChar w:fldCharType="end"/>
      </w:r>
    </w:p>
    <w:p w14:paraId="40E6CB3A" w14:textId="77777777" w:rsidR="00615B2D" w:rsidRDefault="00615B2D">
      <w:pPr>
        <w:pStyle w:val="TM2"/>
        <w:tabs>
          <w:tab w:val="left" w:pos="522"/>
          <w:tab w:val="right" w:leader="dot" w:pos="8488"/>
        </w:tabs>
        <w:rPr>
          <w:b w:val="0"/>
          <w:smallCaps w:val="0"/>
          <w:noProof/>
          <w:sz w:val="24"/>
          <w:szCs w:val="24"/>
          <w:lang w:val="fr-CH"/>
        </w:rPr>
      </w:pPr>
      <w:r>
        <w:rPr>
          <w:noProof/>
        </w:rPr>
        <w:t>4.3</w:t>
      </w:r>
      <w:r>
        <w:rPr>
          <w:b w:val="0"/>
          <w:smallCaps w:val="0"/>
          <w:noProof/>
          <w:sz w:val="24"/>
          <w:szCs w:val="24"/>
          <w:lang w:val="fr-CH"/>
        </w:rPr>
        <w:tab/>
      </w:r>
      <w:r>
        <w:rPr>
          <w:noProof/>
        </w:rPr>
        <w:t>Future work</w:t>
      </w:r>
      <w:r>
        <w:rPr>
          <w:noProof/>
        </w:rPr>
        <w:tab/>
      </w:r>
      <w:r>
        <w:rPr>
          <w:noProof/>
        </w:rPr>
        <w:fldChar w:fldCharType="begin"/>
      </w:r>
      <w:r>
        <w:rPr>
          <w:noProof/>
        </w:rPr>
        <w:instrText xml:space="preserve"> PAGEREF _Toc424076168 \h </w:instrText>
      </w:r>
      <w:r>
        <w:rPr>
          <w:noProof/>
        </w:rPr>
      </w:r>
      <w:r>
        <w:rPr>
          <w:noProof/>
        </w:rPr>
        <w:fldChar w:fldCharType="separate"/>
      </w:r>
      <w:r>
        <w:rPr>
          <w:noProof/>
        </w:rPr>
        <w:t>51</w:t>
      </w:r>
      <w:r>
        <w:rPr>
          <w:noProof/>
        </w:rPr>
        <w:fldChar w:fldCharType="end"/>
      </w:r>
    </w:p>
    <w:p w14:paraId="710F5572" w14:textId="77777777" w:rsidR="00615B2D" w:rsidRDefault="00615B2D">
      <w:pPr>
        <w:pStyle w:val="TM1"/>
        <w:tabs>
          <w:tab w:val="left" w:pos="352"/>
          <w:tab w:val="right" w:leader="dot" w:pos="8488"/>
        </w:tabs>
        <w:rPr>
          <w:b w:val="0"/>
          <w:caps w:val="0"/>
          <w:noProof/>
          <w:sz w:val="24"/>
          <w:szCs w:val="24"/>
          <w:u w:val="none"/>
          <w:lang w:val="fr-CH"/>
        </w:rPr>
      </w:pPr>
      <w:r>
        <w:rPr>
          <w:noProof/>
        </w:rPr>
        <w:t>5</w:t>
      </w:r>
      <w:r>
        <w:rPr>
          <w:b w:val="0"/>
          <w:caps w:val="0"/>
          <w:noProof/>
          <w:sz w:val="24"/>
          <w:szCs w:val="24"/>
          <w:u w:val="none"/>
          <w:lang w:val="fr-CH"/>
        </w:rPr>
        <w:tab/>
      </w:r>
      <w:r>
        <w:rPr>
          <w:noProof/>
        </w:rPr>
        <w:t>Conclusions</w:t>
      </w:r>
      <w:r>
        <w:rPr>
          <w:noProof/>
        </w:rPr>
        <w:tab/>
      </w:r>
      <w:r>
        <w:rPr>
          <w:noProof/>
        </w:rPr>
        <w:fldChar w:fldCharType="begin"/>
      </w:r>
      <w:r>
        <w:rPr>
          <w:noProof/>
        </w:rPr>
        <w:instrText xml:space="preserve"> PAGEREF _Toc424076169 \h </w:instrText>
      </w:r>
      <w:r>
        <w:rPr>
          <w:noProof/>
        </w:rPr>
      </w:r>
      <w:r>
        <w:rPr>
          <w:noProof/>
        </w:rPr>
        <w:fldChar w:fldCharType="separate"/>
      </w:r>
      <w:r>
        <w:rPr>
          <w:noProof/>
        </w:rPr>
        <w:t>52</w:t>
      </w:r>
      <w:r>
        <w:rPr>
          <w:noProof/>
        </w:rPr>
        <w:fldChar w:fldCharType="end"/>
      </w:r>
    </w:p>
    <w:p w14:paraId="744DED66" w14:textId="77777777" w:rsidR="00615B2D" w:rsidRDefault="00615B2D">
      <w:pPr>
        <w:pStyle w:val="TM1"/>
        <w:tabs>
          <w:tab w:val="left" w:pos="352"/>
          <w:tab w:val="right" w:leader="dot" w:pos="8488"/>
        </w:tabs>
        <w:rPr>
          <w:b w:val="0"/>
          <w:caps w:val="0"/>
          <w:noProof/>
          <w:sz w:val="24"/>
          <w:szCs w:val="24"/>
          <w:u w:val="none"/>
          <w:lang w:val="fr-CH"/>
        </w:rPr>
      </w:pPr>
      <w:r>
        <w:rPr>
          <w:noProof/>
        </w:rPr>
        <w:t>6</w:t>
      </w:r>
      <w:r>
        <w:rPr>
          <w:b w:val="0"/>
          <w:caps w:val="0"/>
          <w:noProof/>
          <w:sz w:val="24"/>
          <w:szCs w:val="24"/>
          <w:u w:val="none"/>
          <w:lang w:val="fr-CH"/>
        </w:rPr>
        <w:tab/>
      </w:r>
      <w:r>
        <w:rPr>
          <w:noProof/>
        </w:rPr>
        <w:t>Appendices</w:t>
      </w:r>
      <w:r>
        <w:rPr>
          <w:noProof/>
        </w:rPr>
        <w:tab/>
      </w:r>
      <w:r>
        <w:rPr>
          <w:noProof/>
        </w:rPr>
        <w:fldChar w:fldCharType="begin"/>
      </w:r>
      <w:r>
        <w:rPr>
          <w:noProof/>
        </w:rPr>
        <w:instrText xml:space="preserve"> PAGEREF _Toc424076170 \h </w:instrText>
      </w:r>
      <w:r>
        <w:rPr>
          <w:noProof/>
        </w:rPr>
      </w:r>
      <w:r>
        <w:rPr>
          <w:noProof/>
        </w:rPr>
        <w:fldChar w:fldCharType="separate"/>
      </w:r>
      <w:r>
        <w:rPr>
          <w:noProof/>
        </w:rPr>
        <w:t>53</w:t>
      </w:r>
      <w:r>
        <w:rPr>
          <w:noProof/>
        </w:rPr>
        <w:fldChar w:fldCharType="end"/>
      </w:r>
    </w:p>
    <w:p w14:paraId="6C994CFA" w14:textId="77777777" w:rsidR="00615B2D" w:rsidRDefault="00615B2D">
      <w:pPr>
        <w:pStyle w:val="TM1"/>
        <w:tabs>
          <w:tab w:val="left" w:pos="352"/>
          <w:tab w:val="right" w:leader="dot" w:pos="8488"/>
        </w:tabs>
        <w:rPr>
          <w:b w:val="0"/>
          <w:caps w:val="0"/>
          <w:noProof/>
          <w:sz w:val="24"/>
          <w:szCs w:val="24"/>
          <w:u w:val="none"/>
          <w:lang w:val="fr-CH"/>
        </w:rPr>
      </w:pPr>
      <w:r>
        <w:rPr>
          <w:noProof/>
        </w:rPr>
        <w:t>7</w:t>
      </w:r>
      <w:r>
        <w:rPr>
          <w:b w:val="0"/>
          <w:caps w:val="0"/>
          <w:noProof/>
          <w:sz w:val="24"/>
          <w:szCs w:val="24"/>
          <w:u w:val="none"/>
          <w:lang w:val="fr-CH"/>
        </w:rPr>
        <w:tab/>
      </w:r>
      <w:r>
        <w:rPr>
          <w:noProof/>
        </w:rPr>
        <w:t>References</w:t>
      </w:r>
      <w:r>
        <w:rPr>
          <w:noProof/>
        </w:rPr>
        <w:tab/>
      </w:r>
      <w:r>
        <w:rPr>
          <w:noProof/>
        </w:rPr>
        <w:fldChar w:fldCharType="begin"/>
      </w:r>
      <w:r>
        <w:rPr>
          <w:noProof/>
        </w:rPr>
        <w:instrText xml:space="preserve"> PAGEREF _Toc424076171 \h </w:instrText>
      </w:r>
      <w:r>
        <w:rPr>
          <w:noProof/>
        </w:rPr>
      </w:r>
      <w:r>
        <w:rPr>
          <w:noProof/>
        </w:rPr>
        <w:fldChar w:fldCharType="separate"/>
      </w:r>
      <w:r>
        <w:rPr>
          <w:noProof/>
        </w:rPr>
        <w:t>54</w:t>
      </w:r>
      <w:r>
        <w:rPr>
          <w:noProof/>
        </w:rPr>
        <w:fldChar w:fldCharType="end"/>
      </w:r>
    </w:p>
    <w:p w14:paraId="09192E8A" w14:textId="77777777" w:rsidR="00615B2D" w:rsidDel="00615B2D" w:rsidRDefault="00615B2D">
      <w:pPr>
        <w:pStyle w:val="TM1"/>
        <w:tabs>
          <w:tab w:val="left" w:pos="352"/>
          <w:tab w:val="right" w:leader="dot" w:pos="8488"/>
        </w:tabs>
        <w:rPr>
          <w:del w:id="149" w:author="Utilisateur de Microsoft Office" w:date="2015-07-07T23:46:00Z"/>
          <w:noProof/>
        </w:rPr>
      </w:pPr>
    </w:p>
    <w:p w14:paraId="54AA4322" w14:textId="77777777" w:rsidR="005F73FC" w:rsidDel="00615B2D" w:rsidRDefault="005F73FC">
      <w:pPr>
        <w:pStyle w:val="TM1"/>
        <w:tabs>
          <w:tab w:val="left" w:pos="352"/>
          <w:tab w:val="right" w:leader="dot" w:pos="8488"/>
        </w:tabs>
        <w:rPr>
          <w:del w:id="150" w:author="Utilisateur de Microsoft Office" w:date="2015-07-07T23:46:00Z"/>
          <w:b w:val="0"/>
          <w:caps w:val="0"/>
          <w:noProof/>
          <w:sz w:val="24"/>
          <w:szCs w:val="24"/>
          <w:u w:val="none"/>
          <w:lang w:val="fr-CH"/>
        </w:rPr>
      </w:pPr>
      <w:del w:id="151" w:author="Utilisateur de Microsoft Office" w:date="2015-07-07T23:46:00Z">
        <w:r w:rsidDel="00615B2D">
          <w:rPr>
            <w:noProof/>
          </w:rPr>
          <w:delText>1</w:delText>
        </w:r>
        <w:r w:rsidDel="00615B2D">
          <w:rPr>
            <w:b w:val="0"/>
            <w:caps w:val="0"/>
            <w:noProof/>
            <w:sz w:val="24"/>
            <w:szCs w:val="24"/>
            <w:u w:val="none"/>
            <w:lang w:val="fr-CH"/>
          </w:rPr>
          <w:tab/>
        </w:r>
        <w:r w:rsidDel="00615B2D">
          <w:rPr>
            <w:noProof/>
          </w:rPr>
          <w:delText>Introduction</w:delText>
        </w:r>
        <w:r w:rsidDel="00615B2D">
          <w:rPr>
            <w:noProof/>
          </w:rPr>
          <w:tab/>
          <w:delText>8</w:delText>
        </w:r>
      </w:del>
    </w:p>
    <w:p w14:paraId="22DE436C" w14:textId="77777777" w:rsidR="005F73FC" w:rsidDel="00615B2D" w:rsidRDefault="005F73FC">
      <w:pPr>
        <w:pStyle w:val="TM2"/>
        <w:tabs>
          <w:tab w:val="left" w:pos="522"/>
          <w:tab w:val="right" w:leader="dot" w:pos="8488"/>
        </w:tabs>
        <w:rPr>
          <w:del w:id="152" w:author="Utilisateur de Microsoft Office" w:date="2015-07-07T23:46:00Z"/>
          <w:b w:val="0"/>
          <w:smallCaps w:val="0"/>
          <w:noProof/>
          <w:sz w:val="24"/>
          <w:szCs w:val="24"/>
          <w:lang w:val="fr-CH"/>
        </w:rPr>
      </w:pPr>
      <w:del w:id="153" w:author="Utilisateur de Microsoft Office" w:date="2015-07-07T23:46:00Z">
        <w:r w:rsidDel="00615B2D">
          <w:rPr>
            <w:noProof/>
          </w:rPr>
          <w:delText>1.1</w:delText>
        </w:r>
        <w:r w:rsidDel="00615B2D">
          <w:rPr>
            <w:b w:val="0"/>
            <w:smallCaps w:val="0"/>
            <w:noProof/>
            <w:sz w:val="24"/>
            <w:szCs w:val="24"/>
            <w:lang w:val="fr-CH"/>
          </w:rPr>
          <w:tab/>
        </w:r>
        <w:r w:rsidDel="00615B2D">
          <w:rPr>
            <w:noProof/>
          </w:rPr>
          <w:delText>Context</w:delText>
        </w:r>
        <w:r w:rsidDel="00615B2D">
          <w:rPr>
            <w:noProof/>
          </w:rPr>
          <w:tab/>
          <w:delText>8</w:delText>
        </w:r>
      </w:del>
    </w:p>
    <w:p w14:paraId="43CD586E" w14:textId="77777777" w:rsidR="005F73FC" w:rsidDel="00615B2D" w:rsidRDefault="005F73FC">
      <w:pPr>
        <w:pStyle w:val="TM2"/>
        <w:tabs>
          <w:tab w:val="left" w:pos="522"/>
          <w:tab w:val="right" w:leader="dot" w:pos="8488"/>
        </w:tabs>
        <w:rPr>
          <w:del w:id="154" w:author="Utilisateur de Microsoft Office" w:date="2015-07-07T23:46:00Z"/>
          <w:b w:val="0"/>
          <w:smallCaps w:val="0"/>
          <w:noProof/>
          <w:sz w:val="24"/>
          <w:szCs w:val="24"/>
          <w:lang w:val="fr-CH"/>
        </w:rPr>
      </w:pPr>
      <w:del w:id="155" w:author="Utilisateur de Microsoft Office" w:date="2015-07-07T23:46:00Z">
        <w:r w:rsidDel="00615B2D">
          <w:rPr>
            <w:noProof/>
          </w:rPr>
          <w:delText>1.2</w:delText>
        </w:r>
        <w:r w:rsidDel="00615B2D">
          <w:rPr>
            <w:b w:val="0"/>
            <w:smallCaps w:val="0"/>
            <w:noProof/>
            <w:sz w:val="24"/>
            <w:szCs w:val="24"/>
            <w:lang w:val="fr-CH"/>
          </w:rPr>
          <w:tab/>
        </w:r>
        <w:r w:rsidDel="00615B2D">
          <w:rPr>
            <w:noProof/>
          </w:rPr>
          <w:delText>IT architecture for nurses</w:delText>
        </w:r>
        <w:r w:rsidDel="00615B2D">
          <w:rPr>
            <w:noProof/>
          </w:rPr>
          <w:tab/>
          <w:delText>9</w:delText>
        </w:r>
      </w:del>
    </w:p>
    <w:p w14:paraId="37C657C4" w14:textId="77777777" w:rsidR="005F73FC" w:rsidDel="00615B2D" w:rsidRDefault="005F73FC">
      <w:pPr>
        <w:pStyle w:val="TM2"/>
        <w:tabs>
          <w:tab w:val="left" w:pos="522"/>
          <w:tab w:val="right" w:leader="dot" w:pos="8488"/>
        </w:tabs>
        <w:rPr>
          <w:del w:id="156" w:author="Utilisateur de Microsoft Office" w:date="2015-07-07T23:46:00Z"/>
          <w:b w:val="0"/>
          <w:smallCaps w:val="0"/>
          <w:noProof/>
          <w:sz w:val="24"/>
          <w:szCs w:val="24"/>
          <w:lang w:val="fr-CH"/>
        </w:rPr>
      </w:pPr>
      <w:del w:id="157" w:author="Utilisateur de Microsoft Office" w:date="2015-07-07T23:46:00Z">
        <w:r w:rsidDel="00615B2D">
          <w:rPr>
            <w:noProof/>
          </w:rPr>
          <w:delText>1.3</w:delText>
        </w:r>
        <w:r w:rsidDel="00615B2D">
          <w:rPr>
            <w:b w:val="0"/>
            <w:smallCaps w:val="0"/>
            <w:noProof/>
            <w:sz w:val="24"/>
            <w:szCs w:val="24"/>
            <w:lang w:val="fr-CH"/>
          </w:rPr>
          <w:tab/>
        </w:r>
        <w:r w:rsidDel="00615B2D">
          <w:rPr>
            <w:noProof/>
          </w:rPr>
          <w:delText>Proposed solution</w:delText>
        </w:r>
        <w:r w:rsidDel="00615B2D">
          <w:rPr>
            <w:noProof/>
          </w:rPr>
          <w:tab/>
          <w:delText>11</w:delText>
        </w:r>
      </w:del>
    </w:p>
    <w:p w14:paraId="4F21D1F2" w14:textId="77777777" w:rsidR="005F73FC" w:rsidDel="00615B2D" w:rsidRDefault="005F73FC">
      <w:pPr>
        <w:pStyle w:val="TM3"/>
        <w:tabs>
          <w:tab w:val="left" w:pos="686"/>
          <w:tab w:val="right" w:leader="dot" w:pos="8488"/>
        </w:tabs>
        <w:rPr>
          <w:del w:id="158" w:author="Utilisateur de Microsoft Office" w:date="2015-07-07T23:46:00Z"/>
          <w:smallCaps w:val="0"/>
          <w:noProof/>
          <w:sz w:val="24"/>
          <w:szCs w:val="24"/>
          <w:lang w:val="fr-CH"/>
        </w:rPr>
      </w:pPr>
      <w:del w:id="159" w:author="Utilisateur de Microsoft Office" w:date="2015-07-07T23:46:00Z">
        <w:r w:rsidDel="00615B2D">
          <w:rPr>
            <w:noProof/>
          </w:rPr>
          <w:delText>1.3.1</w:delText>
        </w:r>
        <w:r w:rsidDel="00615B2D">
          <w:rPr>
            <w:smallCaps w:val="0"/>
            <w:noProof/>
            <w:sz w:val="24"/>
            <w:szCs w:val="24"/>
            <w:lang w:val="fr-CH"/>
          </w:rPr>
          <w:tab/>
        </w:r>
        <w:r w:rsidDel="00615B2D">
          <w:rPr>
            <w:noProof/>
          </w:rPr>
          <w:delText>Existing application</w:delText>
        </w:r>
        <w:r w:rsidDel="00615B2D">
          <w:rPr>
            <w:noProof/>
          </w:rPr>
          <w:tab/>
          <w:delText>11</w:delText>
        </w:r>
      </w:del>
    </w:p>
    <w:p w14:paraId="5F7FFF4A" w14:textId="77777777" w:rsidR="005F73FC" w:rsidDel="00615B2D" w:rsidRDefault="005F73FC">
      <w:pPr>
        <w:pStyle w:val="TM3"/>
        <w:tabs>
          <w:tab w:val="left" w:pos="686"/>
          <w:tab w:val="right" w:leader="dot" w:pos="8488"/>
        </w:tabs>
        <w:rPr>
          <w:del w:id="160" w:author="Utilisateur de Microsoft Office" w:date="2015-07-07T23:46:00Z"/>
          <w:smallCaps w:val="0"/>
          <w:noProof/>
          <w:sz w:val="24"/>
          <w:szCs w:val="24"/>
          <w:lang w:val="fr-CH"/>
        </w:rPr>
      </w:pPr>
      <w:del w:id="161" w:author="Utilisateur de Microsoft Office" w:date="2015-07-07T23:46:00Z">
        <w:r w:rsidDel="00615B2D">
          <w:rPr>
            <w:noProof/>
          </w:rPr>
          <w:delText>1.3.2</w:delText>
        </w:r>
        <w:r w:rsidDel="00615B2D">
          <w:rPr>
            <w:smallCaps w:val="0"/>
            <w:noProof/>
            <w:sz w:val="24"/>
            <w:szCs w:val="24"/>
            <w:lang w:val="fr-CH"/>
          </w:rPr>
          <w:tab/>
        </w:r>
        <w:r w:rsidDel="00615B2D">
          <w:rPr>
            <w:noProof/>
          </w:rPr>
          <w:delText>Requirements</w:delText>
        </w:r>
        <w:r w:rsidDel="00615B2D">
          <w:rPr>
            <w:noProof/>
          </w:rPr>
          <w:tab/>
          <w:delText>15</w:delText>
        </w:r>
      </w:del>
    </w:p>
    <w:p w14:paraId="4C719392" w14:textId="77777777" w:rsidR="005F73FC" w:rsidDel="00615B2D" w:rsidRDefault="005F73FC">
      <w:pPr>
        <w:pStyle w:val="TM3"/>
        <w:tabs>
          <w:tab w:val="left" w:pos="686"/>
          <w:tab w:val="right" w:leader="dot" w:pos="8488"/>
        </w:tabs>
        <w:rPr>
          <w:del w:id="162" w:author="Utilisateur de Microsoft Office" w:date="2015-07-07T23:46:00Z"/>
          <w:smallCaps w:val="0"/>
          <w:noProof/>
          <w:sz w:val="24"/>
          <w:szCs w:val="24"/>
          <w:lang w:val="fr-CH"/>
        </w:rPr>
      </w:pPr>
      <w:del w:id="163" w:author="Utilisateur de Microsoft Office" w:date="2015-07-07T23:46:00Z">
        <w:r w:rsidDel="00615B2D">
          <w:rPr>
            <w:noProof/>
          </w:rPr>
          <w:delText>1.3.3</w:delText>
        </w:r>
        <w:r w:rsidDel="00615B2D">
          <w:rPr>
            <w:smallCaps w:val="0"/>
            <w:noProof/>
            <w:sz w:val="24"/>
            <w:szCs w:val="24"/>
            <w:lang w:val="fr-CH"/>
          </w:rPr>
          <w:tab/>
        </w:r>
        <w:r w:rsidDel="00615B2D">
          <w:rPr>
            <w:noProof/>
          </w:rPr>
          <w:delText>Used Technologies</w:delText>
        </w:r>
        <w:r w:rsidDel="00615B2D">
          <w:rPr>
            <w:noProof/>
          </w:rPr>
          <w:tab/>
          <w:delText>16</w:delText>
        </w:r>
      </w:del>
    </w:p>
    <w:p w14:paraId="3C373223" w14:textId="77777777" w:rsidR="005F73FC" w:rsidDel="00615B2D" w:rsidRDefault="005F73FC">
      <w:pPr>
        <w:pStyle w:val="TM2"/>
        <w:tabs>
          <w:tab w:val="left" w:pos="522"/>
          <w:tab w:val="right" w:leader="dot" w:pos="8488"/>
        </w:tabs>
        <w:rPr>
          <w:del w:id="164" w:author="Utilisateur de Microsoft Office" w:date="2015-07-07T23:46:00Z"/>
          <w:b w:val="0"/>
          <w:smallCaps w:val="0"/>
          <w:noProof/>
          <w:sz w:val="24"/>
          <w:szCs w:val="24"/>
          <w:lang w:val="fr-CH"/>
        </w:rPr>
      </w:pPr>
      <w:del w:id="165" w:author="Utilisateur de Microsoft Office" w:date="2015-07-07T23:46:00Z">
        <w:r w:rsidDel="00615B2D">
          <w:rPr>
            <w:noProof/>
          </w:rPr>
          <w:delText>1.4</w:delText>
        </w:r>
        <w:r w:rsidDel="00615B2D">
          <w:rPr>
            <w:b w:val="0"/>
            <w:smallCaps w:val="0"/>
            <w:noProof/>
            <w:sz w:val="24"/>
            <w:szCs w:val="24"/>
            <w:lang w:val="fr-CH"/>
          </w:rPr>
          <w:tab/>
        </w:r>
        <w:r w:rsidDel="00615B2D">
          <w:rPr>
            <w:noProof/>
          </w:rPr>
          <w:delText>Restrictions</w:delText>
        </w:r>
        <w:r w:rsidDel="00615B2D">
          <w:rPr>
            <w:noProof/>
          </w:rPr>
          <w:tab/>
          <w:delText>16</w:delText>
        </w:r>
      </w:del>
    </w:p>
    <w:p w14:paraId="2C8B4A59" w14:textId="77777777" w:rsidR="005F73FC" w:rsidDel="00615B2D" w:rsidRDefault="005F73FC">
      <w:pPr>
        <w:pStyle w:val="TM2"/>
        <w:tabs>
          <w:tab w:val="left" w:pos="522"/>
          <w:tab w:val="right" w:leader="dot" w:pos="8488"/>
        </w:tabs>
        <w:rPr>
          <w:del w:id="166" w:author="Utilisateur de Microsoft Office" w:date="2015-07-07T23:46:00Z"/>
          <w:b w:val="0"/>
          <w:smallCaps w:val="0"/>
          <w:noProof/>
          <w:sz w:val="24"/>
          <w:szCs w:val="24"/>
          <w:lang w:val="fr-CH"/>
        </w:rPr>
      </w:pPr>
      <w:del w:id="167" w:author="Utilisateur de Microsoft Office" w:date="2015-07-07T23:46:00Z">
        <w:r w:rsidDel="00615B2D">
          <w:rPr>
            <w:noProof/>
          </w:rPr>
          <w:delText>1.5</w:delText>
        </w:r>
        <w:r w:rsidDel="00615B2D">
          <w:rPr>
            <w:b w:val="0"/>
            <w:smallCaps w:val="0"/>
            <w:noProof/>
            <w:sz w:val="24"/>
            <w:szCs w:val="24"/>
            <w:lang w:val="fr-CH"/>
          </w:rPr>
          <w:tab/>
        </w:r>
        <w:r w:rsidDel="00615B2D">
          <w:rPr>
            <w:noProof/>
          </w:rPr>
          <w:delText>Challenges</w:delText>
        </w:r>
        <w:r w:rsidDel="00615B2D">
          <w:rPr>
            <w:noProof/>
          </w:rPr>
          <w:tab/>
          <w:delText>17</w:delText>
        </w:r>
      </w:del>
    </w:p>
    <w:p w14:paraId="76B005CE" w14:textId="77777777" w:rsidR="005F73FC" w:rsidDel="00615B2D" w:rsidRDefault="005F73FC">
      <w:pPr>
        <w:pStyle w:val="TM1"/>
        <w:tabs>
          <w:tab w:val="left" w:pos="352"/>
          <w:tab w:val="right" w:leader="dot" w:pos="8488"/>
        </w:tabs>
        <w:rPr>
          <w:del w:id="168" w:author="Utilisateur de Microsoft Office" w:date="2015-07-07T23:46:00Z"/>
          <w:b w:val="0"/>
          <w:caps w:val="0"/>
          <w:noProof/>
          <w:sz w:val="24"/>
          <w:szCs w:val="24"/>
          <w:u w:val="none"/>
          <w:lang w:val="fr-CH"/>
        </w:rPr>
      </w:pPr>
      <w:del w:id="169" w:author="Utilisateur de Microsoft Office" w:date="2015-07-07T23:46:00Z">
        <w:r w:rsidDel="00615B2D">
          <w:rPr>
            <w:noProof/>
          </w:rPr>
          <w:delText>2</w:delText>
        </w:r>
        <w:r w:rsidDel="00615B2D">
          <w:rPr>
            <w:b w:val="0"/>
            <w:caps w:val="0"/>
            <w:noProof/>
            <w:sz w:val="24"/>
            <w:szCs w:val="24"/>
            <w:u w:val="none"/>
            <w:lang w:val="fr-CH"/>
          </w:rPr>
          <w:tab/>
        </w:r>
        <w:r w:rsidDel="00615B2D">
          <w:rPr>
            <w:noProof/>
          </w:rPr>
          <w:delText>Framework</w:delText>
        </w:r>
        <w:r w:rsidDel="00615B2D">
          <w:rPr>
            <w:noProof/>
          </w:rPr>
          <w:tab/>
          <w:delText>18</w:delText>
        </w:r>
      </w:del>
    </w:p>
    <w:p w14:paraId="59DBA8FE" w14:textId="77777777" w:rsidR="005F73FC" w:rsidDel="00615B2D" w:rsidRDefault="005F73FC">
      <w:pPr>
        <w:pStyle w:val="TM2"/>
        <w:tabs>
          <w:tab w:val="left" w:pos="522"/>
          <w:tab w:val="right" w:leader="dot" w:pos="8488"/>
        </w:tabs>
        <w:rPr>
          <w:del w:id="170" w:author="Utilisateur de Microsoft Office" w:date="2015-07-07T23:46:00Z"/>
          <w:b w:val="0"/>
          <w:smallCaps w:val="0"/>
          <w:noProof/>
          <w:sz w:val="24"/>
          <w:szCs w:val="24"/>
          <w:lang w:val="fr-CH"/>
        </w:rPr>
      </w:pPr>
      <w:del w:id="171" w:author="Utilisateur de Microsoft Office" w:date="2015-07-07T23:46:00Z">
        <w:r w:rsidDel="00615B2D">
          <w:rPr>
            <w:noProof/>
          </w:rPr>
          <w:delText>2.1</w:delText>
        </w:r>
        <w:r w:rsidDel="00615B2D">
          <w:rPr>
            <w:b w:val="0"/>
            <w:smallCaps w:val="0"/>
            <w:noProof/>
            <w:sz w:val="24"/>
            <w:szCs w:val="24"/>
            <w:lang w:val="fr-CH"/>
          </w:rPr>
          <w:tab/>
        </w:r>
        <w:r w:rsidDel="00615B2D">
          <w:rPr>
            <w:noProof/>
          </w:rPr>
          <w:delText>Angularjs</w:delText>
        </w:r>
        <w:r w:rsidDel="00615B2D">
          <w:rPr>
            <w:noProof/>
          </w:rPr>
          <w:tab/>
          <w:delText>19</w:delText>
        </w:r>
      </w:del>
    </w:p>
    <w:p w14:paraId="5AEF0D89" w14:textId="77777777" w:rsidR="005F73FC" w:rsidDel="00615B2D" w:rsidRDefault="005F73FC">
      <w:pPr>
        <w:pStyle w:val="TM2"/>
        <w:tabs>
          <w:tab w:val="left" w:pos="522"/>
          <w:tab w:val="right" w:leader="dot" w:pos="8488"/>
        </w:tabs>
        <w:rPr>
          <w:del w:id="172" w:author="Utilisateur de Microsoft Office" w:date="2015-07-07T23:46:00Z"/>
          <w:b w:val="0"/>
          <w:smallCaps w:val="0"/>
          <w:noProof/>
          <w:sz w:val="24"/>
          <w:szCs w:val="24"/>
          <w:lang w:val="fr-CH"/>
        </w:rPr>
      </w:pPr>
      <w:del w:id="173" w:author="Utilisateur de Microsoft Office" w:date="2015-07-07T23:46:00Z">
        <w:r w:rsidDel="00615B2D">
          <w:rPr>
            <w:noProof/>
          </w:rPr>
          <w:delText>2.2</w:delText>
        </w:r>
        <w:r w:rsidDel="00615B2D">
          <w:rPr>
            <w:b w:val="0"/>
            <w:smallCaps w:val="0"/>
            <w:noProof/>
            <w:sz w:val="24"/>
            <w:szCs w:val="24"/>
            <w:lang w:val="fr-CH"/>
          </w:rPr>
          <w:tab/>
        </w:r>
        <w:r w:rsidDel="00615B2D">
          <w:rPr>
            <w:noProof/>
          </w:rPr>
          <w:delText>Ionic</w:delText>
        </w:r>
        <w:r w:rsidDel="00615B2D">
          <w:rPr>
            <w:noProof/>
          </w:rPr>
          <w:tab/>
          <w:delText>24</w:delText>
        </w:r>
      </w:del>
    </w:p>
    <w:p w14:paraId="1FE724E0" w14:textId="77777777" w:rsidR="005F73FC" w:rsidDel="00615B2D" w:rsidRDefault="005F73FC">
      <w:pPr>
        <w:pStyle w:val="TM2"/>
        <w:tabs>
          <w:tab w:val="left" w:pos="522"/>
          <w:tab w:val="right" w:leader="dot" w:pos="8488"/>
        </w:tabs>
        <w:rPr>
          <w:del w:id="174" w:author="Utilisateur de Microsoft Office" w:date="2015-07-07T23:46:00Z"/>
          <w:b w:val="0"/>
          <w:smallCaps w:val="0"/>
          <w:noProof/>
          <w:sz w:val="24"/>
          <w:szCs w:val="24"/>
          <w:lang w:val="fr-CH"/>
        </w:rPr>
      </w:pPr>
      <w:del w:id="175" w:author="Utilisateur de Microsoft Office" w:date="2015-07-07T23:46:00Z">
        <w:r w:rsidDel="00615B2D">
          <w:rPr>
            <w:noProof/>
          </w:rPr>
          <w:delText>2.3</w:delText>
        </w:r>
        <w:r w:rsidDel="00615B2D">
          <w:rPr>
            <w:b w:val="0"/>
            <w:smallCaps w:val="0"/>
            <w:noProof/>
            <w:sz w:val="24"/>
            <w:szCs w:val="24"/>
            <w:lang w:val="fr-CH"/>
          </w:rPr>
          <w:tab/>
        </w:r>
        <w:r w:rsidDel="00615B2D">
          <w:rPr>
            <w:noProof/>
          </w:rPr>
          <w:delText>Apache Cordova</w:delText>
        </w:r>
        <w:r w:rsidDel="00615B2D">
          <w:rPr>
            <w:noProof/>
          </w:rPr>
          <w:tab/>
          <w:delText>28</w:delText>
        </w:r>
      </w:del>
    </w:p>
    <w:p w14:paraId="017E72A1" w14:textId="77777777" w:rsidR="005F73FC" w:rsidDel="00615B2D" w:rsidRDefault="005F73FC">
      <w:pPr>
        <w:pStyle w:val="TM2"/>
        <w:tabs>
          <w:tab w:val="left" w:pos="522"/>
          <w:tab w:val="right" w:leader="dot" w:pos="8488"/>
        </w:tabs>
        <w:rPr>
          <w:del w:id="176" w:author="Utilisateur de Microsoft Office" w:date="2015-07-07T23:46:00Z"/>
          <w:b w:val="0"/>
          <w:smallCaps w:val="0"/>
          <w:noProof/>
          <w:sz w:val="24"/>
          <w:szCs w:val="24"/>
          <w:lang w:val="fr-CH"/>
        </w:rPr>
      </w:pPr>
      <w:del w:id="177" w:author="Utilisateur de Microsoft Office" w:date="2015-07-07T23:46:00Z">
        <w:r w:rsidDel="00615B2D">
          <w:rPr>
            <w:noProof/>
          </w:rPr>
          <w:delText>2.4</w:delText>
        </w:r>
        <w:r w:rsidDel="00615B2D">
          <w:rPr>
            <w:b w:val="0"/>
            <w:smallCaps w:val="0"/>
            <w:noProof/>
            <w:sz w:val="24"/>
            <w:szCs w:val="24"/>
            <w:lang w:val="fr-CH"/>
          </w:rPr>
          <w:tab/>
        </w:r>
        <w:r w:rsidDel="00615B2D">
          <w:rPr>
            <w:noProof/>
          </w:rPr>
          <w:delText>iBeacon</w:delText>
        </w:r>
        <w:r w:rsidDel="00615B2D">
          <w:rPr>
            <w:noProof/>
          </w:rPr>
          <w:tab/>
          <w:delText>31</w:delText>
        </w:r>
      </w:del>
    </w:p>
    <w:p w14:paraId="6B004860" w14:textId="77777777" w:rsidR="005F73FC" w:rsidDel="00615B2D" w:rsidRDefault="005F73FC">
      <w:pPr>
        <w:pStyle w:val="TM2"/>
        <w:tabs>
          <w:tab w:val="left" w:pos="522"/>
          <w:tab w:val="right" w:leader="dot" w:pos="8488"/>
        </w:tabs>
        <w:rPr>
          <w:del w:id="178" w:author="Utilisateur de Microsoft Office" w:date="2015-07-07T23:46:00Z"/>
          <w:b w:val="0"/>
          <w:smallCaps w:val="0"/>
          <w:noProof/>
          <w:sz w:val="24"/>
          <w:szCs w:val="24"/>
          <w:lang w:val="fr-CH"/>
        </w:rPr>
      </w:pPr>
      <w:del w:id="179" w:author="Utilisateur de Microsoft Office" w:date="2015-07-07T23:46:00Z">
        <w:r w:rsidDel="00615B2D">
          <w:rPr>
            <w:noProof/>
          </w:rPr>
          <w:delText>2.5</w:delText>
        </w:r>
        <w:r w:rsidDel="00615B2D">
          <w:rPr>
            <w:b w:val="0"/>
            <w:smallCaps w:val="0"/>
            <w:noProof/>
            <w:sz w:val="24"/>
            <w:szCs w:val="24"/>
            <w:lang w:val="fr-CH"/>
          </w:rPr>
          <w:tab/>
        </w:r>
        <w:r w:rsidDel="00615B2D">
          <w:rPr>
            <w:noProof/>
          </w:rPr>
          <w:delText>OAuth 2.0</w:delText>
        </w:r>
        <w:r w:rsidDel="00615B2D">
          <w:rPr>
            <w:noProof/>
          </w:rPr>
          <w:tab/>
          <w:delText>32</w:delText>
        </w:r>
      </w:del>
    </w:p>
    <w:p w14:paraId="04E58C6E" w14:textId="77777777" w:rsidR="005F73FC" w:rsidDel="00615B2D" w:rsidRDefault="005F73FC">
      <w:pPr>
        <w:pStyle w:val="TM1"/>
        <w:tabs>
          <w:tab w:val="left" w:pos="352"/>
          <w:tab w:val="right" w:leader="dot" w:pos="8488"/>
        </w:tabs>
        <w:rPr>
          <w:del w:id="180" w:author="Utilisateur de Microsoft Office" w:date="2015-07-07T23:46:00Z"/>
          <w:b w:val="0"/>
          <w:caps w:val="0"/>
          <w:noProof/>
          <w:sz w:val="24"/>
          <w:szCs w:val="24"/>
          <w:u w:val="none"/>
          <w:lang w:val="fr-CH"/>
        </w:rPr>
      </w:pPr>
      <w:del w:id="181" w:author="Utilisateur de Microsoft Office" w:date="2015-07-07T23:46:00Z">
        <w:r w:rsidDel="00615B2D">
          <w:rPr>
            <w:noProof/>
          </w:rPr>
          <w:delText>3</w:delText>
        </w:r>
        <w:r w:rsidDel="00615B2D">
          <w:rPr>
            <w:b w:val="0"/>
            <w:caps w:val="0"/>
            <w:noProof/>
            <w:sz w:val="24"/>
            <w:szCs w:val="24"/>
            <w:u w:val="none"/>
            <w:lang w:val="fr-CH"/>
          </w:rPr>
          <w:tab/>
        </w:r>
        <w:r w:rsidDel="00615B2D">
          <w:rPr>
            <w:noProof/>
          </w:rPr>
          <w:delText>Application</w:delText>
        </w:r>
        <w:r w:rsidDel="00615B2D">
          <w:rPr>
            <w:noProof/>
          </w:rPr>
          <w:tab/>
          <w:delText>35</w:delText>
        </w:r>
      </w:del>
    </w:p>
    <w:p w14:paraId="75491938" w14:textId="77777777" w:rsidR="005F73FC" w:rsidDel="00615B2D" w:rsidRDefault="005F73FC">
      <w:pPr>
        <w:pStyle w:val="TM2"/>
        <w:tabs>
          <w:tab w:val="left" w:pos="522"/>
          <w:tab w:val="right" w:leader="dot" w:pos="8488"/>
        </w:tabs>
        <w:rPr>
          <w:del w:id="182" w:author="Utilisateur de Microsoft Office" w:date="2015-07-07T23:46:00Z"/>
          <w:b w:val="0"/>
          <w:smallCaps w:val="0"/>
          <w:noProof/>
          <w:sz w:val="24"/>
          <w:szCs w:val="24"/>
          <w:lang w:val="fr-CH"/>
        </w:rPr>
      </w:pPr>
      <w:del w:id="183" w:author="Utilisateur de Microsoft Office" w:date="2015-07-07T23:46:00Z">
        <w:r w:rsidDel="00615B2D">
          <w:rPr>
            <w:noProof/>
          </w:rPr>
          <w:delText>3.1</w:delText>
        </w:r>
        <w:r w:rsidDel="00615B2D">
          <w:rPr>
            <w:b w:val="0"/>
            <w:smallCaps w:val="0"/>
            <w:noProof/>
            <w:sz w:val="24"/>
            <w:szCs w:val="24"/>
            <w:lang w:val="fr-CH"/>
          </w:rPr>
          <w:tab/>
        </w:r>
        <w:r w:rsidDel="00615B2D">
          <w:rPr>
            <w:noProof/>
          </w:rPr>
          <w:delText>Architecture</w:delText>
        </w:r>
        <w:r w:rsidDel="00615B2D">
          <w:rPr>
            <w:noProof/>
          </w:rPr>
          <w:tab/>
          <w:delText>35</w:delText>
        </w:r>
      </w:del>
    </w:p>
    <w:p w14:paraId="10598191" w14:textId="77777777" w:rsidR="005F73FC" w:rsidDel="00615B2D" w:rsidRDefault="005F73FC">
      <w:pPr>
        <w:pStyle w:val="TM2"/>
        <w:tabs>
          <w:tab w:val="left" w:pos="522"/>
          <w:tab w:val="right" w:leader="dot" w:pos="8488"/>
        </w:tabs>
        <w:rPr>
          <w:del w:id="184" w:author="Utilisateur de Microsoft Office" w:date="2015-07-07T23:46:00Z"/>
          <w:b w:val="0"/>
          <w:smallCaps w:val="0"/>
          <w:noProof/>
          <w:sz w:val="24"/>
          <w:szCs w:val="24"/>
          <w:lang w:val="fr-CH"/>
        </w:rPr>
      </w:pPr>
      <w:del w:id="185" w:author="Utilisateur de Microsoft Office" w:date="2015-07-07T23:46:00Z">
        <w:r w:rsidDel="00615B2D">
          <w:rPr>
            <w:noProof/>
          </w:rPr>
          <w:delText>3.2</w:delText>
        </w:r>
        <w:r w:rsidDel="00615B2D">
          <w:rPr>
            <w:b w:val="0"/>
            <w:smallCaps w:val="0"/>
            <w:noProof/>
            <w:sz w:val="24"/>
            <w:szCs w:val="24"/>
            <w:lang w:val="fr-CH"/>
          </w:rPr>
          <w:tab/>
        </w:r>
        <w:r w:rsidDel="00615B2D">
          <w:rPr>
            <w:noProof/>
          </w:rPr>
          <w:delText>Navigation</w:delText>
        </w:r>
        <w:r w:rsidDel="00615B2D">
          <w:rPr>
            <w:noProof/>
          </w:rPr>
          <w:tab/>
          <w:delText>36</w:delText>
        </w:r>
      </w:del>
    </w:p>
    <w:p w14:paraId="54CC53D8" w14:textId="77777777" w:rsidR="005F73FC" w:rsidDel="00615B2D" w:rsidRDefault="005F73FC">
      <w:pPr>
        <w:pStyle w:val="TM2"/>
        <w:tabs>
          <w:tab w:val="left" w:pos="522"/>
          <w:tab w:val="right" w:leader="dot" w:pos="8488"/>
        </w:tabs>
        <w:rPr>
          <w:del w:id="186" w:author="Utilisateur de Microsoft Office" w:date="2015-07-07T23:46:00Z"/>
          <w:b w:val="0"/>
          <w:smallCaps w:val="0"/>
          <w:noProof/>
          <w:sz w:val="24"/>
          <w:szCs w:val="24"/>
          <w:lang w:val="fr-CH"/>
        </w:rPr>
      </w:pPr>
      <w:del w:id="187" w:author="Utilisateur de Microsoft Office" w:date="2015-07-07T23:46:00Z">
        <w:r w:rsidDel="00615B2D">
          <w:rPr>
            <w:noProof/>
          </w:rPr>
          <w:delText>3.3</w:delText>
        </w:r>
        <w:r w:rsidDel="00615B2D">
          <w:rPr>
            <w:b w:val="0"/>
            <w:smallCaps w:val="0"/>
            <w:noProof/>
            <w:sz w:val="24"/>
            <w:szCs w:val="24"/>
            <w:lang w:val="fr-CH"/>
          </w:rPr>
          <w:tab/>
        </w:r>
        <w:r w:rsidDel="00615B2D">
          <w:rPr>
            <w:noProof/>
          </w:rPr>
          <w:delText>Wireframes and functionalities</w:delText>
        </w:r>
        <w:r w:rsidDel="00615B2D">
          <w:rPr>
            <w:noProof/>
          </w:rPr>
          <w:tab/>
          <w:delText>37</w:delText>
        </w:r>
      </w:del>
    </w:p>
    <w:p w14:paraId="3DB959D7" w14:textId="77777777" w:rsidR="005F73FC" w:rsidDel="00615B2D" w:rsidRDefault="005F73FC">
      <w:pPr>
        <w:pStyle w:val="TM2"/>
        <w:tabs>
          <w:tab w:val="left" w:pos="522"/>
          <w:tab w:val="right" w:leader="dot" w:pos="8488"/>
        </w:tabs>
        <w:rPr>
          <w:del w:id="188" w:author="Utilisateur de Microsoft Office" w:date="2015-07-07T23:46:00Z"/>
          <w:b w:val="0"/>
          <w:smallCaps w:val="0"/>
          <w:noProof/>
          <w:sz w:val="24"/>
          <w:szCs w:val="24"/>
          <w:lang w:val="fr-CH"/>
        </w:rPr>
      </w:pPr>
      <w:del w:id="189" w:author="Utilisateur de Microsoft Office" w:date="2015-07-07T23:46:00Z">
        <w:r w:rsidDel="00615B2D">
          <w:rPr>
            <w:noProof/>
          </w:rPr>
          <w:delText>3.4</w:delText>
        </w:r>
        <w:r w:rsidDel="00615B2D">
          <w:rPr>
            <w:b w:val="0"/>
            <w:smallCaps w:val="0"/>
            <w:noProof/>
            <w:sz w:val="24"/>
            <w:szCs w:val="24"/>
            <w:lang w:val="fr-CH"/>
          </w:rPr>
          <w:tab/>
        </w:r>
        <w:r w:rsidDel="00615B2D">
          <w:rPr>
            <w:noProof/>
          </w:rPr>
          <w:delText>Patients data structure</w:delText>
        </w:r>
        <w:r w:rsidDel="00615B2D">
          <w:rPr>
            <w:noProof/>
          </w:rPr>
          <w:tab/>
          <w:delText>46</w:delText>
        </w:r>
      </w:del>
    </w:p>
    <w:p w14:paraId="0AB854D1" w14:textId="77777777" w:rsidR="005F73FC" w:rsidDel="00615B2D" w:rsidRDefault="005F73FC">
      <w:pPr>
        <w:pStyle w:val="TM2"/>
        <w:tabs>
          <w:tab w:val="left" w:pos="522"/>
          <w:tab w:val="right" w:leader="dot" w:pos="8488"/>
        </w:tabs>
        <w:rPr>
          <w:del w:id="190" w:author="Utilisateur de Microsoft Office" w:date="2015-07-07T23:46:00Z"/>
          <w:b w:val="0"/>
          <w:smallCaps w:val="0"/>
          <w:noProof/>
          <w:sz w:val="24"/>
          <w:szCs w:val="24"/>
          <w:lang w:val="fr-CH"/>
        </w:rPr>
      </w:pPr>
      <w:del w:id="191" w:author="Utilisateur de Microsoft Office" w:date="2015-07-07T23:46:00Z">
        <w:r w:rsidDel="00615B2D">
          <w:rPr>
            <w:noProof/>
          </w:rPr>
          <w:delText>3.5</w:delText>
        </w:r>
        <w:r w:rsidDel="00615B2D">
          <w:rPr>
            <w:b w:val="0"/>
            <w:smallCaps w:val="0"/>
            <w:noProof/>
            <w:sz w:val="24"/>
            <w:szCs w:val="24"/>
            <w:lang w:val="fr-CH"/>
          </w:rPr>
          <w:tab/>
        </w:r>
        <w:r w:rsidDel="00615B2D">
          <w:rPr>
            <w:noProof/>
          </w:rPr>
          <w:delText>Data transmission</w:delText>
        </w:r>
        <w:r w:rsidDel="00615B2D">
          <w:rPr>
            <w:noProof/>
          </w:rPr>
          <w:tab/>
          <w:delText>46</w:delText>
        </w:r>
      </w:del>
    </w:p>
    <w:p w14:paraId="5C9A82E2" w14:textId="77777777" w:rsidR="005F73FC" w:rsidDel="00615B2D" w:rsidRDefault="005F73FC">
      <w:pPr>
        <w:pStyle w:val="TM2"/>
        <w:tabs>
          <w:tab w:val="left" w:pos="522"/>
          <w:tab w:val="right" w:leader="dot" w:pos="8488"/>
        </w:tabs>
        <w:rPr>
          <w:del w:id="192" w:author="Utilisateur de Microsoft Office" w:date="2015-07-07T23:46:00Z"/>
          <w:b w:val="0"/>
          <w:smallCaps w:val="0"/>
          <w:noProof/>
          <w:sz w:val="24"/>
          <w:szCs w:val="24"/>
          <w:lang w:val="fr-CH"/>
        </w:rPr>
      </w:pPr>
      <w:del w:id="193" w:author="Utilisateur de Microsoft Office" w:date="2015-07-07T23:46:00Z">
        <w:r w:rsidDel="00615B2D">
          <w:rPr>
            <w:noProof/>
          </w:rPr>
          <w:delText>3.6</w:delText>
        </w:r>
        <w:r w:rsidDel="00615B2D">
          <w:rPr>
            <w:b w:val="0"/>
            <w:smallCaps w:val="0"/>
            <w:noProof/>
            <w:sz w:val="24"/>
            <w:szCs w:val="24"/>
            <w:lang w:val="fr-CH"/>
          </w:rPr>
          <w:tab/>
        </w:r>
        <w:r w:rsidDel="00615B2D">
          <w:rPr>
            <w:noProof/>
          </w:rPr>
          <w:delText>iBeacon</w:delText>
        </w:r>
        <w:r w:rsidDel="00615B2D">
          <w:rPr>
            <w:noProof/>
          </w:rPr>
          <w:tab/>
          <w:delText>47</w:delText>
        </w:r>
      </w:del>
    </w:p>
    <w:p w14:paraId="2E9BF158" w14:textId="77777777" w:rsidR="005F73FC" w:rsidDel="00615B2D" w:rsidRDefault="005F73FC">
      <w:pPr>
        <w:pStyle w:val="TM2"/>
        <w:tabs>
          <w:tab w:val="left" w:pos="522"/>
          <w:tab w:val="right" w:leader="dot" w:pos="8488"/>
        </w:tabs>
        <w:rPr>
          <w:del w:id="194" w:author="Utilisateur de Microsoft Office" w:date="2015-07-07T23:46:00Z"/>
          <w:b w:val="0"/>
          <w:smallCaps w:val="0"/>
          <w:noProof/>
          <w:sz w:val="24"/>
          <w:szCs w:val="24"/>
          <w:lang w:val="fr-CH"/>
        </w:rPr>
      </w:pPr>
      <w:del w:id="195" w:author="Utilisateur de Microsoft Office" w:date="2015-07-07T23:46:00Z">
        <w:r w:rsidDel="00615B2D">
          <w:rPr>
            <w:noProof/>
          </w:rPr>
          <w:delText>3.7</w:delText>
        </w:r>
        <w:r w:rsidDel="00615B2D">
          <w:rPr>
            <w:b w:val="0"/>
            <w:smallCaps w:val="0"/>
            <w:noProof/>
            <w:sz w:val="24"/>
            <w:szCs w:val="24"/>
            <w:lang w:val="fr-CH"/>
          </w:rPr>
          <w:tab/>
        </w:r>
        <w:r w:rsidDel="00615B2D">
          <w:rPr>
            <w:noProof/>
          </w:rPr>
          <w:delText>Geolocalisation</w:delText>
        </w:r>
        <w:r w:rsidDel="00615B2D">
          <w:rPr>
            <w:noProof/>
          </w:rPr>
          <w:tab/>
          <w:delText>48</w:delText>
        </w:r>
      </w:del>
    </w:p>
    <w:p w14:paraId="2F867D42" w14:textId="77777777" w:rsidR="005F73FC" w:rsidDel="00615B2D" w:rsidRDefault="005F73FC">
      <w:pPr>
        <w:pStyle w:val="TM1"/>
        <w:tabs>
          <w:tab w:val="left" w:pos="352"/>
          <w:tab w:val="right" w:leader="dot" w:pos="8488"/>
        </w:tabs>
        <w:rPr>
          <w:del w:id="196" w:author="Utilisateur de Microsoft Office" w:date="2015-07-07T23:46:00Z"/>
          <w:b w:val="0"/>
          <w:caps w:val="0"/>
          <w:noProof/>
          <w:sz w:val="24"/>
          <w:szCs w:val="24"/>
          <w:u w:val="none"/>
          <w:lang w:val="fr-CH"/>
        </w:rPr>
      </w:pPr>
      <w:del w:id="197" w:author="Utilisateur de Microsoft Office" w:date="2015-07-07T23:46:00Z">
        <w:r w:rsidDel="00615B2D">
          <w:rPr>
            <w:noProof/>
          </w:rPr>
          <w:delText>4</w:delText>
        </w:r>
        <w:r w:rsidDel="00615B2D">
          <w:rPr>
            <w:b w:val="0"/>
            <w:caps w:val="0"/>
            <w:noProof/>
            <w:sz w:val="24"/>
            <w:szCs w:val="24"/>
            <w:u w:val="none"/>
            <w:lang w:val="fr-CH"/>
          </w:rPr>
          <w:tab/>
        </w:r>
        <w:r w:rsidDel="00615B2D">
          <w:rPr>
            <w:noProof/>
          </w:rPr>
          <w:delText>Discussion</w:delText>
        </w:r>
        <w:r w:rsidDel="00615B2D">
          <w:rPr>
            <w:noProof/>
          </w:rPr>
          <w:tab/>
          <w:delText>50</w:delText>
        </w:r>
      </w:del>
    </w:p>
    <w:p w14:paraId="558020F8" w14:textId="77777777" w:rsidR="005F73FC" w:rsidDel="00615B2D" w:rsidRDefault="005F73FC">
      <w:pPr>
        <w:pStyle w:val="TM2"/>
        <w:tabs>
          <w:tab w:val="left" w:pos="522"/>
          <w:tab w:val="right" w:leader="dot" w:pos="8488"/>
        </w:tabs>
        <w:rPr>
          <w:del w:id="198" w:author="Utilisateur de Microsoft Office" w:date="2015-07-07T23:46:00Z"/>
          <w:b w:val="0"/>
          <w:smallCaps w:val="0"/>
          <w:noProof/>
          <w:sz w:val="24"/>
          <w:szCs w:val="24"/>
          <w:lang w:val="fr-CH"/>
        </w:rPr>
      </w:pPr>
      <w:del w:id="199" w:author="Utilisateur de Microsoft Office" w:date="2015-07-07T23:46:00Z">
        <w:r w:rsidDel="00615B2D">
          <w:rPr>
            <w:noProof/>
          </w:rPr>
          <w:delText>4.1</w:delText>
        </w:r>
        <w:r w:rsidDel="00615B2D">
          <w:rPr>
            <w:b w:val="0"/>
            <w:smallCaps w:val="0"/>
            <w:noProof/>
            <w:sz w:val="24"/>
            <w:szCs w:val="24"/>
            <w:lang w:val="fr-CH"/>
          </w:rPr>
          <w:tab/>
        </w:r>
        <w:r w:rsidDel="00615B2D">
          <w:rPr>
            <w:noProof/>
          </w:rPr>
          <w:delText>Performances</w:delText>
        </w:r>
        <w:r w:rsidDel="00615B2D">
          <w:rPr>
            <w:noProof/>
          </w:rPr>
          <w:tab/>
          <w:delText>50</w:delText>
        </w:r>
      </w:del>
    </w:p>
    <w:p w14:paraId="2F7DBBB0" w14:textId="77777777" w:rsidR="005F73FC" w:rsidDel="00615B2D" w:rsidRDefault="005F73FC">
      <w:pPr>
        <w:pStyle w:val="TM2"/>
        <w:tabs>
          <w:tab w:val="left" w:pos="522"/>
          <w:tab w:val="right" w:leader="dot" w:pos="8488"/>
        </w:tabs>
        <w:rPr>
          <w:del w:id="200" w:author="Utilisateur de Microsoft Office" w:date="2015-07-07T23:46:00Z"/>
          <w:b w:val="0"/>
          <w:smallCaps w:val="0"/>
          <w:noProof/>
          <w:sz w:val="24"/>
          <w:szCs w:val="24"/>
          <w:lang w:val="fr-CH"/>
        </w:rPr>
      </w:pPr>
      <w:del w:id="201" w:author="Utilisateur de Microsoft Office" w:date="2015-07-07T23:46:00Z">
        <w:r w:rsidDel="00615B2D">
          <w:rPr>
            <w:noProof/>
          </w:rPr>
          <w:delText>4.2</w:delText>
        </w:r>
        <w:r w:rsidDel="00615B2D">
          <w:rPr>
            <w:b w:val="0"/>
            <w:smallCaps w:val="0"/>
            <w:noProof/>
            <w:sz w:val="24"/>
            <w:szCs w:val="24"/>
            <w:lang w:val="fr-CH"/>
          </w:rPr>
          <w:tab/>
        </w:r>
        <w:r w:rsidDel="00615B2D">
          <w:rPr>
            <w:noProof/>
          </w:rPr>
          <w:delText>Issues encountered</w:delText>
        </w:r>
        <w:r w:rsidDel="00615B2D">
          <w:rPr>
            <w:noProof/>
          </w:rPr>
          <w:tab/>
          <w:delText>51</w:delText>
        </w:r>
      </w:del>
    </w:p>
    <w:p w14:paraId="05961081" w14:textId="77777777" w:rsidR="005F73FC" w:rsidDel="00615B2D" w:rsidRDefault="005F73FC">
      <w:pPr>
        <w:pStyle w:val="TM2"/>
        <w:tabs>
          <w:tab w:val="left" w:pos="522"/>
          <w:tab w:val="right" w:leader="dot" w:pos="8488"/>
        </w:tabs>
        <w:rPr>
          <w:del w:id="202" w:author="Utilisateur de Microsoft Office" w:date="2015-07-07T23:46:00Z"/>
          <w:b w:val="0"/>
          <w:smallCaps w:val="0"/>
          <w:noProof/>
          <w:sz w:val="24"/>
          <w:szCs w:val="24"/>
          <w:lang w:val="fr-CH"/>
        </w:rPr>
      </w:pPr>
      <w:del w:id="203" w:author="Utilisateur de Microsoft Office" w:date="2015-07-07T23:46:00Z">
        <w:r w:rsidDel="00615B2D">
          <w:rPr>
            <w:noProof/>
          </w:rPr>
          <w:delText>4.3</w:delText>
        </w:r>
        <w:r w:rsidDel="00615B2D">
          <w:rPr>
            <w:b w:val="0"/>
            <w:smallCaps w:val="0"/>
            <w:noProof/>
            <w:sz w:val="24"/>
            <w:szCs w:val="24"/>
            <w:lang w:val="fr-CH"/>
          </w:rPr>
          <w:tab/>
        </w:r>
        <w:r w:rsidDel="00615B2D">
          <w:rPr>
            <w:noProof/>
          </w:rPr>
          <w:delText>Future work</w:delText>
        </w:r>
        <w:r w:rsidDel="00615B2D">
          <w:rPr>
            <w:noProof/>
          </w:rPr>
          <w:tab/>
          <w:delText>52</w:delText>
        </w:r>
      </w:del>
    </w:p>
    <w:p w14:paraId="6903D5DD" w14:textId="77777777" w:rsidR="005F73FC" w:rsidDel="00615B2D" w:rsidRDefault="005F73FC">
      <w:pPr>
        <w:pStyle w:val="TM1"/>
        <w:tabs>
          <w:tab w:val="left" w:pos="352"/>
          <w:tab w:val="right" w:leader="dot" w:pos="8488"/>
        </w:tabs>
        <w:rPr>
          <w:del w:id="204" w:author="Utilisateur de Microsoft Office" w:date="2015-07-07T23:46:00Z"/>
          <w:b w:val="0"/>
          <w:caps w:val="0"/>
          <w:noProof/>
          <w:sz w:val="24"/>
          <w:szCs w:val="24"/>
          <w:u w:val="none"/>
          <w:lang w:val="fr-CH"/>
        </w:rPr>
      </w:pPr>
      <w:del w:id="205" w:author="Utilisateur de Microsoft Office" w:date="2015-07-07T23:46:00Z">
        <w:r w:rsidDel="00615B2D">
          <w:rPr>
            <w:noProof/>
          </w:rPr>
          <w:delText>5</w:delText>
        </w:r>
        <w:r w:rsidDel="00615B2D">
          <w:rPr>
            <w:b w:val="0"/>
            <w:caps w:val="0"/>
            <w:noProof/>
            <w:sz w:val="24"/>
            <w:szCs w:val="24"/>
            <w:u w:val="none"/>
            <w:lang w:val="fr-CH"/>
          </w:rPr>
          <w:tab/>
        </w:r>
        <w:r w:rsidDel="00615B2D">
          <w:rPr>
            <w:noProof/>
          </w:rPr>
          <w:delText>Conclusions</w:delText>
        </w:r>
        <w:r w:rsidDel="00615B2D">
          <w:rPr>
            <w:noProof/>
          </w:rPr>
          <w:tab/>
          <w:delText>53</w:delText>
        </w:r>
      </w:del>
    </w:p>
    <w:p w14:paraId="5330778B" w14:textId="77777777" w:rsidR="005F73FC" w:rsidDel="00615B2D" w:rsidRDefault="005F73FC">
      <w:pPr>
        <w:pStyle w:val="TM1"/>
        <w:tabs>
          <w:tab w:val="left" w:pos="352"/>
          <w:tab w:val="right" w:leader="dot" w:pos="8488"/>
        </w:tabs>
        <w:rPr>
          <w:del w:id="206" w:author="Utilisateur de Microsoft Office" w:date="2015-07-07T23:46:00Z"/>
          <w:b w:val="0"/>
          <w:caps w:val="0"/>
          <w:noProof/>
          <w:sz w:val="24"/>
          <w:szCs w:val="24"/>
          <w:u w:val="none"/>
          <w:lang w:val="fr-CH"/>
        </w:rPr>
      </w:pPr>
      <w:del w:id="207" w:author="Utilisateur de Microsoft Office" w:date="2015-07-07T23:46:00Z">
        <w:r w:rsidDel="00615B2D">
          <w:rPr>
            <w:noProof/>
          </w:rPr>
          <w:delText>6</w:delText>
        </w:r>
        <w:r w:rsidDel="00615B2D">
          <w:rPr>
            <w:b w:val="0"/>
            <w:caps w:val="0"/>
            <w:noProof/>
            <w:sz w:val="24"/>
            <w:szCs w:val="24"/>
            <w:u w:val="none"/>
            <w:lang w:val="fr-CH"/>
          </w:rPr>
          <w:tab/>
        </w:r>
        <w:r w:rsidDel="00615B2D">
          <w:rPr>
            <w:noProof/>
          </w:rPr>
          <w:delText>Appendices</w:delText>
        </w:r>
        <w:r w:rsidDel="00615B2D">
          <w:rPr>
            <w:noProof/>
          </w:rPr>
          <w:tab/>
          <w:delText>54</w:delText>
        </w:r>
      </w:del>
    </w:p>
    <w:p w14:paraId="0566FDCB" w14:textId="77777777" w:rsidR="005F73FC" w:rsidDel="00615B2D" w:rsidRDefault="005F73FC">
      <w:pPr>
        <w:pStyle w:val="TM1"/>
        <w:tabs>
          <w:tab w:val="left" w:pos="352"/>
          <w:tab w:val="right" w:leader="dot" w:pos="8488"/>
        </w:tabs>
        <w:rPr>
          <w:del w:id="208" w:author="Utilisateur de Microsoft Office" w:date="2015-07-07T23:46:00Z"/>
          <w:b w:val="0"/>
          <w:caps w:val="0"/>
          <w:noProof/>
          <w:sz w:val="24"/>
          <w:szCs w:val="24"/>
          <w:u w:val="none"/>
          <w:lang w:val="fr-CH"/>
        </w:rPr>
      </w:pPr>
      <w:del w:id="209" w:author="Utilisateur de Microsoft Office" w:date="2015-07-07T23:46:00Z">
        <w:r w:rsidDel="00615B2D">
          <w:rPr>
            <w:noProof/>
          </w:rPr>
          <w:delText>7</w:delText>
        </w:r>
        <w:r w:rsidDel="00615B2D">
          <w:rPr>
            <w:b w:val="0"/>
            <w:caps w:val="0"/>
            <w:noProof/>
            <w:sz w:val="24"/>
            <w:szCs w:val="24"/>
            <w:u w:val="none"/>
            <w:lang w:val="fr-CH"/>
          </w:rPr>
          <w:tab/>
        </w:r>
        <w:r w:rsidDel="00615B2D">
          <w:rPr>
            <w:noProof/>
          </w:rPr>
          <w:delText>References</w:delText>
        </w:r>
        <w:r w:rsidDel="00615B2D">
          <w:rPr>
            <w:noProof/>
          </w:rPr>
          <w:tab/>
          <w:delText>55</w:delText>
        </w:r>
      </w:del>
    </w:p>
    <w:p w14:paraId="48B4A1A6" w14:textId="77777777" w:rsidR="005F73FC" w:rsidDel="005F73FC" w:rsidRDefault="005F73FC" w:rsidP="00E130D5">
      <w:pPr>
        <w:pStyle w:val="TM1"/>
        <w:tabs>
          <w:tab w:val="left" w:pos="370"/>
          <w:tab w:val="right" w:leader="dot" w:pos="8488"/>
        </w:tabs>
        <w:rPr>
          <w:del w:id="210" w:author="Utilisateur de Microsoft Office" w:date="2015-07-07T17:15:00Z"/>
          <w:noProof/>
        </w:rPr>
      </w:pPr>
    </w:p>
    <w:p w14:paraId="18C94D30" w14:textId="77777777" w:rsidR="00E130D5" w:rsidDel="005F73FC" w:rsidRDefault="00E130D5" w:rsidP="00E130D5">
      <w:pPr>
        <w:pStyle w:val="TM1"/>
        <w:tabs>
          <w:tab w:val="left" w:pos="370"/>
          <w:tab w:val="right" w:leader="dot" w:pos="8488"/>
        </w:tabs>
        <w:rPr>
          <w:del w:id="211" w:author="Utilisateur de Microsoft Office" w:date="2015-07-07T17:15:00Z"/>
          <w:noProof/>
        </w:rPr>
      </w:pPr>
    </w:p>
    <w:p w14:paraId="7DA2DFA2" w14:textId="77777777" w:rsidR="00E130D5" w:rsidDel="005F73FC" w:rsidRDefault="00E130D5">
      <w:pPr>
        <w:pStyle w:val="TM1"/>
        <w:tabs>
          <w:tab w:val="left" w:pos="370"/>
          <w:tab w:val="right" w:leader="dot" w:pos="8488"/>
        </w:tabs>
        <w:rPr>
          <w:del w:id="212" w:author="Utilisateur de Microsoft Office" w:date="2015-07-07T17:15:00Z"/>
          <w:b w:val="0"/>
          <w:caps w:val="0"/>
          <w:noProof/>
          <w:sz w:val="24"/>
          <w:szCs w:val="24"/>
          <w:u w:val="none"/>
          <w:lang w:val="fr-FR"/>
        </w:rPr>
      </w:pPr>
      <w:del w:id="213" w:author="Utilisateur de Microsoft Office" w:date="2015-07-07T17:15:00Z">
        <w:r w:rsidDel="005F73FC">
          <w:rPr>
            <w:noProof/>
          </w:rPr>
          <w:delText>1</w:delText>
        </w:r>
        <w:r w:rsidDel="005F73FC">
          <w:rPr>
            <w:b w:val="0"/>
            <w:caps w:val="0"/>
            <w:noProof/>
            <w:sz w:val="24"/>
            <w:szCs w:val="24"/>
            <w:u w:val="none"/>
            <w:lang w:val="fr-FR"/>
          </w:rPr>
          <w:tab/>
        </w:r>
        <w:r w:rsidDel="005F73FC">
          <w:rPr>
            <w:noProof/>
          </w:rPr>
          <w:delText>Introduction</w:delText>
        </w:r>
        <w:r w:rsidDel="005F73FC">
          <w:rPr>
            <w:noProof/>
          </w:rPr>
          <w:tab/>
          <w:delText>7</w:delText>
        </w:r>
      </w:del>
    </w:p>
    <w:p w14:paraId="6C6A48B4" w14:textId="77777777" w:rsidR="00E130D5" w:rsidDel="005F73FC" w:rsidRDefault="00E130D5">
      <w:pPr>
        <w:pStyle w:val="TM2"/>
        <w:tabs>
          <w:tab w:val="left" w:pos="552"/>
          <w:tab w:val="right" w:leader="dot" w:pos="8488"/>
        </w:tabs>
        <w:rPr>
          <w:del w:id="214" w:author="Utilisateur de Microsoft Office" w:date="2015-07-07T17:15:00Z"/>
          <w:b w:val="0"/>
          <w:smallCaps w:val="0"/>
          <w:noProof/>
          <w:sz w:val="24"/>
          <w:szCs w:val="24"/>
          <w:lang w:val="fr-FR"/>
        </w:rPr>
      </w:pPr>
      <w:del w:id="215" w:author="Utilisateur de Microsoft Office" w:date="2015-07-07T17:15:00Z">
        <w:r w:rsidDel="005F73FC">
          <w:rPr>
            <w:noProof/>
          </w:rPr>
          <w:delText>1.1</w:delText>
        </w:r>
        <w:r w:rsidDel="005F73FC">
          <w:rPr>
            <w:b w:val="0"/>
            <w:smallCaps w:val="0"/>
            <w:noProof/>
            <w:sz w:val="24"/>
            <w:szCs w:val="24"/>
            <w:lang w:val="fr-FR"/>
          </w:rPr>
          <w:tab/>
        </w:r>
        <w:r w:rsidDel="005F73FC">
          <w:rPr>
            <w:noProof/>
          </w:rPr>
          <w:delText>Context</w:delText>
        </w:r>
        <w:r w:rsidDel="005F73FC">
          <w:rPr>
            <w:noProof/>
          </w:rPr>
          <w:tab/>
          <w:delText>7</w:delText>
        </w:r>
      </w:del>
    </w:p>
    <w:p w14:paraId="44740F29" w14:textId="77777777" w:rsidR="00E130D5" w:rsidDel="005F73FC" w:rsidRDefault="00E130D5">
      <w:pPr>
        <w:pStyle w:val="TM2"/>
        <w:tabs>
          <w:tab w:val="left" w:pos="552"/>
          <w:tab w:val="right" w:leader="dot" w:pos="8488"/>
        </w:tabs>
        <w:rPr>
          <w:del w:id="216" w:author="Utilisateur de Microsoft Office" w:date="2015-07-07T17:15:00Z"/>
          <w:b w:val="0"/>
          <w:smallCaps w:val="0"/>
          <w:noProof/>
          <w:sz w:val="24"/>
          <w:szCs w:val="24"/>
          <w:lang w:val="fr-FR"/>
        </w:rPr>
      </w:pPr>
      <w:del w:id="217" w:author="Utilisateur de Microsoft Office" w:date="2015-07-07T17:15:00Z">
        <w:r w:rsidDel="005F73FC">
          <w:rPr>
            <w:noProof/>
          </w:rPr>
          <w:delText>1.2</w:delText>
        </w:r>
        <w:r w:rsidDel="005F73FC">
          <w:rPr>
            <w:b w:val="0"/>
            <w:smallCaps w:val="0"/>
            <w:noProof/>
            <w:sz w:val="24"/>
            <w:szCs w:val="24"/>
            <w:lang w:val="fr-FR"/>
          </w:rPr>
          <w:tab/>
        </w:r>
        <w:r w:rsidDel="005F73FC">
          <w:rPr>
            <w:noProof/>
          </w:rPr>
          <w:delText>IT architecture for nurses</w:delText>
        </w:r>
        <w:r w:rsidDel="005F73FC">
          <w:rPr>
            <w:noProof/>
          </w:rPr>
          <w:tab/>
          <w:delText>8</w:delText>
        </w:r>
      </w:del>
    </w:p>
    <w:p w14:paraId="337675C8" w14:textId="77777777" w:rsidR="00E130D5" w:rsidDel="005F73FC" w:rsidRDefault="00E130D5">
      <w:pPr>
        <w:pStyle w:val="TM2"/>
        <w:tabs>
          <w:tab w:val="left" w:pos="552"/>
          <w:tab w:val="right" w:leader="dot" w:pos="8488"/>
        </w:tabs>
        <w:rPr>
          <w:del w:id="218" w:author="Utilisateur de Microsoft Office" w:date="2015-07-07T17:15:00Z"/>
          <w:b w:val="0"/>
          <w:smallCaps w:val="0"/>
          <w:noProof/>
          <w:sz w:val="24"/>
          <w:szCs w:val="24"/>
          <w:lang w:val="fr-FR"/>
        </w:rPr>
      </w:pPr>
      <w:del w:id="219" w:author="Utilisateur de Microsoft Office" w:date="2015-07-07T17:15:00Z">
        <w:r w:rsidDel="005F73FC">
          <w:rPr>
            <w:noProof/>
          </w:rPr>
          <w:delText>1.3</w:delText>
        </w:r>
        <w:r w:rsidDel="005F73FC">
          <w:rPr>
            <w:b w:val="0"/>
            <w:smallCaps w:val="0"/>
            <w:noProof/>
            <w:sz w:val="24"/>
            <w:szCs w:val="24"/>
            <w:lang w:val="fr-FR"/>
          </w:rPr>
          <w:tab/>
        </w:r>
        <w:r w:rsidDel="005F73FC">
          <w:rPr>
            <w:noProof/>
          </w:rPr>
          <w:delText>Proposed solution</w:delText>
        </w:r>
        <w:r w:rsidDel="005F73FC">
          <w:rPr>
            <w:noProof/>
          </w:rPr>
          <w:tab/>
          <w:delText>10</w:delText>
        </w:r>
      </w:del>
    </w:p>
    <w:p w14:paraId="629143FC" w14:textId="77777777" w:rsidR="00E130D5" w:rsidDel="005F73FC" w:rsidRDefault="00E130D5">
      <w:pPr>
        <w:pStyle w:val="TM3"/>
        <w:tabs>
          <w:tab w:val="left" w:pos="696"/>
          <w:tab w:val="right" w:leader="dot" w:pos="8488"/>
        </w:tabs>
        <w:rPr>
          <w:del w:id="220" w:author="Utilisateur de Microsoft Office" w:date="2015-07-07T17:15:00Z"/>
          <w:smallCaps w:val="0"/>
          <w:noProof/>
          <w:sz w:val="24"/>
          <w:szCs w:val="24"/>
          <w:lang w:val="fr-FR"/>
        </w:rPr>
      </w:pPr>
      <w:del w:id="221" w:author="Utilisateur de Microsoft Office" w:date="2015-07-07T17:15:00Z">
        <w:r w:rsidDel="005F73FC">
          <w:rPr>
            <w:noProof/>
          </w:rPr>
          <w:delText>1.3.1</w:delText>
        </w:r>
        <w:r w:rsidDel="005F73FC">
          <w:rPr>
            <w:smallCaps w:val="0"/>
            <w:noProof/>
            <w:sz w:val="24"/>
            <w:szCs w:val="24"/>
            <w:lang w:val="fr-FR"/>
          </w:rPr>
          <w:tab/>
        </w:r>
        <w:r w:rsidDel="005F73FC">
          <w:rPr>
            <w:noProof/>
          </w:rPr>
          <w:delText>Existing application</w:delText>
        </w:r>
        <w:r w:rsidDel="005F73FC">
          <w:rPr>
            <w:noProof/>
          </w:rPr>
          <w:tab/>
          <w:delText>10</w:delText>
        </w:r>
      </w:del>
    </w:p>
    <w:p w14:paraId="79E9FB93" w14:textId="77777777" w:rsidR="00E130D5" w:rsidDel="005F73FC" w:rsidRDefault="00E130D5">
      <w:pPr>
        <w:pStyle w:val="TM3"/>
        <w:tabs>
          <w:tab w:val="left" w:pos="696"/>
          <w:tab w:val="right" w:leader="dot" w:pos="8488"/>
        </w:tabs>
        <w:rPr>
          <w:del w:id="222" w:author="Utilisateur de Microsoft Office" w:date="2015-07-07T17:15:00Z"/>
          <w:smallCaps w:val="0"/>
          <w:noProof/>
          <w:sz w:val="24"/>
          <w:szCs w:val="24"/>
          <w:lang w:val="fr-FR"/>
        </w:rPr>
      </w:pPr>
      <w:del w:id="223" w:author="Utilisateur de Microsoft Office" w:date="2015-07-07T17:15:00Z">
        <w:r w:rsidDel="005F73FC">
          <w:rPr>
            <w:noProof/>
          </w:rPr>
          <w:delText>1.3.2</w:delText>
        </w:r>
        <w:r w:rsidDel="005F73FC">
          <w:rPr>
            <w:smallCaps w:val="0"/>
            <w:noProof/>
            <w:sz w:val="24"/>
            <w:szCs w:val="24"/>
            <w:lang w:val="fr-FR"/>
          </w:rPr>
          <w:tab/>
        </w:r>
        <w:r w:rsidDel="005F73FC">
          <w:rPr>
            <w:noProof/>
          </w:rPr>
          <w:delText>Requirements</w:delText>
        </w:r>
        <w:r w:rsidDel="005F73FC">
          <w:rPr>
            <w:noProof/>
          </w:rPr>
          <w:tab/>
          <w:delText>14</w:delText>
        </w:r>
      </w:del>
    </w:p>
    <w:p w14:paraId="20653F39" w14:textId="77777777" w:rsidR="00E130D5" w:rsidDel="005F73FC" w:rsidRDefault="00E130D5">
      <w:pPr>
        <w:pStyle w:val="TM3"/>
        <w:tabs>
          <w:tab w:val="left" w:pos="696"/>
          <w:tab w:val="right" w:leader="dot" w:pos="8488"/>
        </w:tabs>
        <w:rPr>
          <w:del w:id="224" w:author="Utilisateur de Microsoft Office" w:date="2015-07-07T17:15:00Z"/>
          <w:smallCaps w:val="0"/>
          <w:noProof/>
          <w:sz w:val="24"/>
          <w:szCs w:val="24"/>
          <w:lang w:val="fr-FR"/>
        </w:rPr>
      </w:pPr>
      <w:del w:id="225" w:author="Utilisateur de Microsoft Office" w:date="2015-07-07T17:15:00Z">
        <w:r w:rsidDel="005F73FC">
          <w:rPr>
            <w:noProof/>
          </w:rPr>
          <w:delText>1.3.3</w:delText>
        </w:r>
        <w:r w:rsidDel="005F73FC">
          <w:rPr>
            <w:smallCaps w:val="0"/>
            <w:noProof/>
            <w:sz w:val="24"/>
            <w:szCs w:val="24"/>
            <w:lang w:val="fr-FR"/>
          </w:rPr>
          <w:tab/>
        </w:r>
        <w:r w:rsidDel="005F73FC">
          <w:rPr>
            <w:noProof/>
          </w:rPr>
          <w:delText>Used Technologies</w:delText>
        </w:r>
        <w:r w:rsidDel="005F73FC">
          <w:rPr>
            <w:noProof/>
          </w:rPr>
          <w:tab/>
          <w:delText>14</w:delText>
        </w:r>
      </w:del>
    </w:p>
    <w:p w14:paraId="67373B41" w14:textId="77777777" w:rsidR="00E130D5" w:rsidDel="005F73FC" w:rsidRDefault="00E130D5">
      <w:pPr>
        <w:pStyle w:val="TM2"/>
        <w:tabs>
          <w:tab w:val="left" w:pos="552"/>
          <w:tab w:val="right" w:leader="dot" w:pos="8488"/>
        </w:tabs>
        <w:rPr>
          <w:del w:id="226" w:author="Utilisateur de Microsoft Office" w:date="2015-07-07T17:15:00Z"/>
          <w:b w:val="0"/>
          <w:smallCaps w:val="0"/>
          <w:noProof/>
          <w:sz w:val="24"/>
          <w:szCs w:val="24"/>
          <w:lang w:val="fr-FR"/>
        </w:rPr>
      </w:pPr>
      <w:del w:id="227" w:author="Utilisateur de Microsoft Office" w:date="2015-07-07T17:15:00Z">
        <w:r w:rsidDel="005F73FC">
          <w:rPr>
            <w:noProof/>
          </w:rPr>
          <w:delText>1.4</w:delText>
        </w:r>
        <w:r w:rsidDel="005F73FC">
          <w:rPr>
            <w:b w:val="0"/>
            <w:smallCaps w:val="0"/>
            <w:noProof/>
            <w:sz w:val="24"/>
            <w:szCs w:val="24"/>
            <w:lang w:val="fr-FR"/>
          </w:rPr>
          <w:tab/>
        </w:r>
        <w:r w:rsidDel="005F73FC">
          <w:rPr>
            <w:noProof/>
          </w:rPr>
          <w:delText>Restrictions</w:delText>
        </w:r>
        <w:r w:rsidDel="005F73FC">
          <w:rPr>
            <w:noProof/>
          </w:rPr>
          <w:tab/>
          <w:delText>15</w:delText>
        </w:r>
      </w:del>
    </w:p>
    <w:p w14:paraId="4CE92CBD" w14:textId="77777777" w:rsidR="00E130D5" w:rsidDel="005F73FC" w:rsidRDefault="00E130D5">
      <w:pPr>
        <w:pStyle w:val="TM2"/>
        <w:tabs>
          <w:tab w:val="left" w:pos="552"/>
          <w:tab w:val="right" w:leader="dot" w:pos="8488"/>
        </w:tabs>
        <w:rPr>
          <w:del w:id="228" w:author="Utilisateur de Microsoft Office" w:date="2015-07-07T17:15:00Z"/>
          <w:b w:val="0"/>
          <w:smallCaps w:val="0"/>
          <w:noProof/>
          <w:sz w:val="24"/>
          <w:szCs w:val="24"/>
          <w:lang w:val="fr-FR"/>
        </w:rPr>
      </w:pPr>
      <w:del w:id="229" w:author="Utilisateur de Microsoft Office" w:date="2015-07-07T17:15:00Z">
        <w:r w:rsidDel="005F73FC">
          <w:rPr>
            <w:noProof/>
          </w:rPr>
          <w:delText>1.5</w:delText>
        </w:r>
        <w:r w:rsidDel="005F73FC">
          <w:rPr>
            <w:b w:val="0"/>
            <w:smallCaps w:val="0"/>
            <w:noProof/>
            <w:sz w:val="24"/>
            <w:szCs w:val="24"/>
            <w:lang w:val="fr-FR"/>
          </w:rPr>
          <w:tab/>
        </w:r>
        <w:r w:rsidDel="005F73FC">
          <w:rPr>
            <w:noProof/>
          </w:rPr>
          <w:delText>Challenges</w:delText>
        </w:r>
        <w:r w:rsidDel="005F73FC">
          <w:rPr>
            <w:noProof/>
          </w:rPr>
          <w:tab/>
          <w:delText>15</w:delText>
        </w:r>
      </w:del>
    </w:p>
    <w:p w14:paraId="28663FBB" w14:textId="77777777" w:rsidR="00E130D5" w:rsidDel="005F73FC" w:rsidRDefault="00E130D5">
      <w:pPr>
        <w:pStyle w:val="TM1"/>
        <w:tabs>
          <w:tab w:val="left" w:pos="370"/>
          <w:tab w:val="right" w:leader="dot" w:pos="8488"/>
        </w:tabs>
        <w:rPr>
          <w:del w:id="230" w:author="Utilisateur de Microsoft Office" w:date="2015-07-07T17:15:00Z"/>
          <w:b w:val="0"/>
          <w:caps w:val="0"/>
          <w:noProof/>
          <w:sz w:val="24"/>
          <w:szCs w:val="24"/>
          <w:u w:val="none"/>
          <w:lang w:val="fr-FR"/>
        </w:rPr>
      </w:pPr>
      <w:del w:id="231" w:author="Utilisateur de Microsoft Office" w:date="2015-07-07T17:15:00Z">
        <w:r w:rsidDel="005F73FC">
          <w:rPr>
            <w:noProof/>
          </w:rPr>
          <w:delText>2</w:delText>
        </w:r>
        <w:r w:rsidDel="005F73FC">
          <w:rPr>
            <w:b w:val="0"/>
            <w:caps w:val="0"/>
            <w:noProof/>
            <w:sz w:val="24"/>
            <w:szCs w:val="24"/>
            <w:u w:val="none"/>
            <w:lang w:val="fr-FR"/>
          </w:rPr>
          <w:tab/>
        </w:r>
        <w:r w:rsidDel="005F73FC">
          <w:rPr>
            <w:noProof/>
          </w:rPr>
          <w:delText>Framework</w:delText>
        </w:r>
        <w:r w:rsidDel="005F73FC">
          <w:rPr>
            <w:noProof/>
          </w:rPr>
          <w:tab/>
          <w:delText>16</w:delText>
        </w:r>
      </w:del>
    </w:p>
    <w:p w14:paraId="75A7A014" w14:textId="77777777" w:rsidR="00E130D5" w:rsidDel="005F73FC" w:rsidRDefault="00E130D5">
      <w:pPr>
        <w:pStyle w:val="TM2"/>
        <w:tabs>
          <w:tab w:val="left" w:pos="552"/>
          <w:tab w:val="right" w:leader="dot" w:pos="8488"/>
        </w:tabs>
        <w:rPr>
          <w:del w:id="232" w:author="Utilisateur de Microsoft Office" w:date="2015-07-07T17:15:00Z"/>
          <w:b w:val="0"/>
          <w:smallCaps w:val="0"/>
          <w:noProof/>
          <w:sz w:val="24"/>
          <w:szCs w:val="24"/>
          <w:lang w:val="fr-FR"/>
        </w:rPr>
      </w:pPr>
      <w:del w:id="233" w:author="Utilisateur de Microsoft Office" w:date="2015-07-07T17:15:00Z">
        <w:r w:rsidDel="005F73FC">
          <w:rPr>
            <w:noProof/>
          </w:rPr>
          <w:delText>2.1</w:delText>
        </w:r>
        <w:r w:rsidDel="005F73FC">
          <w:rPr>
            <w:b w:val="0"/>
            <w:smallCaps w:val="0"/>
            <w:noProof/>
            <w:sz w:val="24"/>
            <w:szCs w:val="24"/>
            <w:lang w:val="fr-FR"/>
          </w:rPr>
          <w:tab/>
        </w:r>
        <w:r w:rsidDel="005F73FC">
          <w:rPr>
            <w:noProof/>
          </w:rPr>
          <w:delText>Angularjs</w:delText>
        </w:r>
        <w:r w:rsidDel="005F73FC">
          <w:rPr>
            <w:noProof/>
          </w:rPr>
          <w:tab/>
          <w:delText>17</w:delText>
        </w:r>
      </w:del>
    </w:p>
    <w:p w14:paraId="3AB5137B" w14:textId="77777777" w:rsidR="00E130D5" w:rsidDel="005F73FC" w:rsidRDefault="00E130D5">
      <w:pPr>
        <w:pStyle w:val="TM2"/>
        <w:tabs>
          <w:tab w:val="left" w:pos="552"/>
          <w:tab w:val="right" w:leader="dot" w:pos="8488"/>
        </w:tabs>
        <w:rPr>
          <w:del w:id="234" w:author="Utilisateur de Microsoft Office" w:date="2015-07-07T17:15:00Z"/>
          <w:b w:val="0"/>
          <w:smallCaps w:val="0"/>
          <w:noProof/>
          <w:sz w:val="24"/>
          <w:szCs w:val="24"/>
          <w:lang w:val="fr-FR"/>
        </w:rPr>
      </w:pPr>
      <w:del w:id="235" w:author="Utilisateur de Microsoft Office" w:date="2015-07-07T17:15:00Z">
        <w:r w:rsidDel="005F73FC">
          <w:rPr>
            <w:noProof/>
          </w:rPr>
          <w:delText>2.2</w:delText>
        </w:r>
        <w:r w:rsidDel="005F73FC">
          <w:rPr>
            <w:b w:val="0"/>
            <w:smallCaps w:val="0"/>
            <w:noProof/>
            <w:sz w:val="24"/>
            <w:szCs w:val="24"/>
            <w:lang w:val="fr-FR"/>
          </w:rPr>
          <w:tab/>
        </w:r>
        <w:r w:rsidDel="005F73FC">
          <w:rPr>
            <w:noProof/>
          </w:rPr>
          <w:delText>Ionic</w:delText>
        </w:r>
        <w:r w:rsidDel="005F73FC">
          <w:rPr>
            <w:noProof/>
          </w:rPr>
          <w:tab/>
          <w:delText>21</w:delText>
        </w:r>
      </w:del>
    </w:p>
    <w:p w14:paraId="4FB92508" w14:textId="77777777" w:rsidR="00E130D5" w:rsidDel="005F73FC" w:rsidRDefault="00E130D5">
      <w:pPr>
        <w:pStyle w:val="TM2"/>
        <w:tabs>
          <w:tab w:val="left" w:pos="552"/>
          <w:tab w:val="right" w:leader="dot" w:pos="8488"/>
        </w:tabs>
        <w:rPr>
          <w:del w:id="236" w:author="Utilisateur de Microsoft Office" w:date="2015-07-07T17:15:00Z"/>
          <w:b w:val="0"/>
          <w:smallCaps w:val="0"/>
          <w:noProof/>
          <w:sz w:val="24"/>
          <w:szCs w:val="24"/>
          <w:lang w:val="fr-FR"/>
        </w:rPr>
      </w:pPr>
      <w:del w:id="237" w:author="Utilisateur de Microsoft Office" w:date="2015-07-07T17:15:00Z">
        <w:r w:rsidDel="005F73FC">
          <w:rPr>
            <w:noProof/>
          </w:rPr>
          <w:delText>2.3</w:delText>
        </w:r>
        <w:r w:rsidDel="005F73FC">
          <w:rPr>
            <w:b w:val="0"/>
            <w:smallCaps w:val="0"/>
            <w:noProof/>
            <w:sz w:val="24"/>
            <w:szCs w:val="24"/>
            <w:lang w:val="fr-FR"/>
          </w:rPr>
          <w:tab/>
        </w:r>
        <w:r w:rsidDel="005F73FC">
          <w:rPr>
            <w:noProof/>
          </w:rPr>
          <w:delText>Apache Cordova</w:delText>
        </w:r>
        <w:r w:rsidDel="005F73FC">
          <w:rPr>
            <w:noProof/>
          </w:rPr>
          <w:tab/>
          <w:delText>25</w:delText>
        </w:r>
      </w:del>
    </w:p>
    <w:p w14:paraId="0CCE8B76" w14:textId="77777777" w:rsidR="00E130D5" w:rsidDel="005F73FC" w:rsidRDefault="00E130D5">
      <w:pPr>
        <w:pStyle w:val="TM2"/>
        <w:tabs>
          <w:tab w:val="left" w:pos="552"/>
          <w:tab w:val="right" w:leader="dot" w:pos="8488"/>
        </w:tabs>
        <w:rPr>
          <w:del w:id="238" w:author="Utilisateur de Microsoft Office" w:date="2015-07-07T17:15:00Z"/>
          <w:b w:val="0"/>
          <w:smallCaps w:val="0"/>
          <w:noProof/>
          <w:sz w:val="24"/>
          <w:szCs w:val="24"/>
          <w:lang w:val="fr-FR"/>
        </w:rPr>
      </w:pPr>
      <w:del w:id="239" w:author="Utilisateur de Microsoft Office" w:date="2015-07-07T17:15:00Z">
        <w:r w:rsidDel="005F73FC">
          <w:rPr>
            <w:noProof/>
          </w:rPr>
          <w:delText>2.4</w:delText>
        </w:r>
        <w:r w:rsidDel="005F73FC">
          <w:rPr>
            <w:b w:val="0"/>
            <w:smallCaps w:val="0"/>
            <w:noProof/>
            <w:sz w:val="24"/>
            <w:szCs w:val="24"/>
            <w:lang w:val="fr-FR"/>
          </w:rPr>
          <w:tab/>
        </w:r>
        <w:r w:rsidDel="005F73FC">
          <w:rPr>
            <w:noProof/>
          </w:rPr>
          <w:delText>iBeacon</w:delText>
        </w:r>
        <w:r w:rsidDel="005F73FC">
          <w:rPr>
            <w:noProof/>
          </w:rPr>
          <w:tab/>
          <w:delText>28</w:delText>
        </w:r>
      </w:del>
    </w:p>
    <w:p w14:paraId="6AC8E264" w14:textId="77777777" w:rsidR="00E130D5" w:rsidDel="005F73FC" w:rsidRDefault="00E130D5">
      <w:pPr>
        <w:pStyle w:val="TM2"/>
        <w:tabs>
          <w:tab w:val="left" w:pos="552"/>
          <w:tab w:val="right" w:leader="dot" w:pos="8488"/>
        </w:tabs>
        <w:rPr>
          <w:del w:id="240" w:author="Utilisateur de Microsoft Office" w:date="2015-07-07T17:15:00Z"/>
          <w:b w:val="0"/>
          <w:smallCaps w:val="0"/>
          <w:noProof/>
          <w:sz w:val="24"/>
          <w:szCs w:val="24"/>
          <w:lang w:val="fr-FR"/>
        </w:rPr>
      </w:pPr>
      <w:del w:id="241" w:author="Utilisateur de Microsoft Office" w:date="2015-07-07T17:15:00Z">
        <w:r w:rsidDel="005F73FC">
          <w:rPr>
            <w:noProof/>
          </w:rPr>
          <w:delText>2.5</w:delText>
        </w:r>
        <w:r w:rsidDel="005F73FC">
          <w:rPr>
            <w:b w:val="0"/>
            <w:smallCaps w:val="0"/>
            <w:noProof/>
            <w:sz w:val="24"/>
            <w:szCs w:val="24"/>
            <w:lang w:val="fr-FR"/>
          </w:rPr>
          <w:tab/>
        </w:r>
        <w:r w:rsidDel="005F73FC">
          <w:rPr>
            <w:noProof/>
          </w:rPr>
          <w:delText>OAuth 2.0</w:delText>
        </w:r>
        <w:r w:rsidDel="005F73FC">
          <w:rPr>
            <w:noProof/>
          </w:rPr>
          <w:tab/>
          <w:delText>29</w:delText>
        </w:r>
      </w:del>
    </w:p>
    <w:p w14:paraId="37A1FCD5" w14:textId="77777777" w:rsidR="00E130D5" w:rsidDel="005F73FC" w:rsidRDefault="00E130D5">
      <w:pPr>
        <w:pStyle w:val="TM1"/>
        <w:tabs>
          <w:tab w:val="left" w:pos="370"/>
          <w:tab w:val="right" w:leader="dot" w:pos="8488"/>
        </w:tabs>
        <w:rPr>
          <w:del w:id="242" w:author="Utilisateur de Microsoft Office" w:date="2015-07-07T17:15:00Z"/>
          <w:b w:val="0"/>
          <w:caps w:val="0"/>
          <w:noProof/>
          <w:sz w:val="24"/>
          <w:szCs w:val="24"/>
          <w:u w:val="none"/>
          <w:lang w:val="fr-FR"/>
        </w:rPr>
      </w:pPr>
      <w:del w:id="243" w:author="Utilisateur de Microsoft Office" w:date="2015-07-07T17:15:00Z">
        <w:r w:rsidDel="005F73FC">
          <w:rPr>
            <w:noProof/>
          </w:rPr>
          <w:delText>3</w:delText>
        </w:r>
        <w:r w:rsidDel="005F73FC">
          <w:rPr>
            <w:b w:val="0"/>
            <w:caps w:val="0"/>
            <w:noProof/>
            <w:sz w:val="24"/>
            <w:szCs w:val="24"/>
            <w:u w:val="none"/>
            <w:lang w:val="fr-FR"/>
          </w:rPr>
          <w:tab/>
        </w:r>
        <w:r w:rsidDel="005F73FC">
          <w:rPr>
            <w:noProof/>
          </w:rPr>
          <w:delText>Application</w:delText>
        </w:r>
        <w:r w:rsidDel="005F73FC">
          <w:rPr>
            <w:noProof/>
          </w:rPr>
          <w:tab/>
          <w:delText>32</w:delText>
        </w:r>
      </w:del>
    </w:p>
    <w:p w14:paraId="5C6D3D6F" w14:textId="77777777" w:rsidR="00E130D5" w:rsidDel="005F73FC" w:rsidRDefault="00E130D5">
      <w:pPr>
        <w:pStyle w:val="TM2"/>
        <w:tabs>
          <w:tab w:val="left" w:pos="552"/>
          <w:tab w:val="right" w:leader="dot" w:pos="8488"/>
        </w:tabs>
        <w:rPr>
          <w:del w:id="244" w:author="Utilisateur de Microsoft Office" w:date="2015-07-07T17:15:00Z"/>
          <w:b w:val="0"/>
          <w:smallCaps w:val="0"/>
          <w:noProof/>
          <w:sz w:val="24"/>
          <w:szCs w:val="24"/>
          <w:lang w:val="fr-FR"/>
        </w:rPr>
      </w:pPr>
      <w:del w:id="245" w:author="Utilisateur de Microsoft Office" w:date="2015-07-07T17:15:00Z">
        <w:r w:rsidDel="005F73FC">
          <w:rPr>
            <w:noProof/>
          </w:rPr>
          <w:delText>3.1</w:delText>
        </w:r>
        <w:r w:rsidDel="005F73FC">
          <w:rPr>
            <w:b w:val="0"/>
            <w:smallCaps w:val="0"/>
            <w:noProof/>
            <w:sz w:val="24"/>
            <w:szCs w:val="24"/>
            <w:lang w:val="fr-FR"/>
          </w:rPr>
          <w:tab/>
        </w:r>
        <w:r w:rsidDel="005F73FC">
          <w:rPr>
            <w:noProof/>
          </w:rPr>
          <w:delText>Architecture</w:delText>
        </w:r>
        <w:r w:rsidDel="005F73FC">
          <w:rPr>
            <w:noProof/>
          </w:rPr>
          <w:tab/>
          <w:delText>32</w:delText>
        </w:r>
      </w:del>
    </w:p>
    <w:p w14:paraId="65DAC528" w14:textId="77777777" w:rsidR="00E130D5" w:rsidDel="005F73FC" w:rsidRDefault="00E130D5">
      <w:pPr>
        <w:pStyle w:val="TM2"/>
        <w:tabs>
          <w:tab w:val="left" w:pos="552"/>
          <w:tab w:val="right" w:leader="dot" w:pos="8488"/>
        </w:tabs>
        <w:rPr>
          <w:del w:id="246" w:author="Utilisateur de Microsoft Office" w:date="2015-07-07T17:15:00Z"/>
          <w:b w:val="0"/>
          <w:smallCaps w:val="0"/>
          <w:noProof/>
          <w:sz w:val="24"/>
          <w:szCs w:val="24"/>
          <w:lang w:val="fr-FR"/>
        </w:rPr>
      </w:pPr>
      <w:del w:id="247" w:author="Utilisateur de Microsoft Office" w:date="2015-07-07T17:15:00Z">
        <w:r w:rsidDel="005F73FC">
          <w:rPr>
            <w:noProof/>
          </w:rPr>
          <w:delText>3.2</w:delText>
        </w:r>
        <w:r w:rsidDel="005F73FC">
          <w:rPr>
            <w:b w:val="0"/>
            <w:smallCaps w:val="0"/>
            <w:noProof/>
            <w:sz w:val="24"/>
            <w:szCs w:val="24"/>
            <w:lang w:val="fr-FR"/>
          </w:rPr>
          <w:tab/>
        </w:r>
        <w:r w:rsidDel="005F73FC">
          <w:rPr>
            <w:noProof/>
          </w:rPr>
          <w:delText>Navigation</w:delText>
        </w:r>
        <w:r w:rsidDel="005F73FC">
          <w:rPr>
            <w:noProof/>
          </w:rPr>
          <w:tab/>
          <w:delText>33</w:delText>
        </w:r>
      </w:del>
    </w:p>
    <w:p w14:paraId="14CA76B6" w14:textId="77777777" w:rsidR="00E130D5" w:rsidDel="005F73FC" w:rsidRDefault="00E130D5">
      <w:pPr>
        <w:pStyle w:val="TM2"/>
        <w:tabs>
          <w:tab w:val="left" w:pos="552"/>
          <w:tab w:val="right" w:leader="dot" w:pos="8488"/>
        </w:tabs>
        <w:rPr>
          <w:del w:id="248" w:author="Utilisateur de Microsoft Office" w:date="2015-07-07T17:15:00Z"/>
          <w:b w:val="0"/>
          <w:smallCaps w:val="0"/>
          <w:noProof/>
          <w:sz w:val="24"/>
          <w:szCs w:val="24"/>
          <w:lang w:val="fr-FR"/>
        </w:rPr>
      </w:pPr>
      <w:del w:id="249" w:author="Utilisateur de Microsoft Office" w:date="2015-07-07T17:15:00Z">
        <w:r w:rsidDel="005F73FC">
          <w:rPr>
            <w:noProof/>
          </w:rPr>
          <w:delText>3.3</w:delText>
        </w:r>
        <w:r w:rsidDel="005F73FC">
          <w:rPr>
            <w:b w:val="0"/>
            <w:smallCaps w:val="0"/>
            <w:noProof/>
            <w:sz w:val="24"/>
            <w:szCs w:val="24"/>
            <w:lang w:val="fr-FR"/>
          </w:rPr>
          <w:tab/>
        </w:r>
        <w:r w:rsidDel="005F73FC">
          <w:rPr>
            <w:noProof/>
          </w:rPr>
          <w:delText>Wireframes and functionalities</w:delText>
        </w:r>
        <w:r w:rsidDel="005F73FC">
          <w:rPr>
            <w:noProof/>
          </w:rPr>
          <w:tab/>
          <w:delText>34</w:delText>
        </w:r>
      </w:del>
    </w:p>
    <w:p w14:paraId="3638DC2A" w14:textId="77777777" w:rsidR="00E130D5" w:rsidDel="005F73FC" w:rsidRDefault="00E130D5">
      <w:pPr>
        <w:pStyle w:val="TM2"/>
        <w:tabs>
          <w:tab w:val="left" w:pos="552"/>
          <w:tab w:val="right" w:leader="dot" w:pos="8488"/>
        </w:tabs>
        <w:rPr>
          <w:del w:id="250" w:author="Utilisateur de Microsoft Office" w:date="2015-07-07T17:15:00Z"/>
          <w:b w:val="0"/>
          <w:smallCaps w:val="0"/>
          <w:noProof/>
          <w:sz w:val="24"/>
          <w:szCs w:val="24"/>
          <w:lang w:val="fr-FR"/>
        </w:rPr>
      </w:pPr>
      <w:del w:id="251" w:author="Utilisateur de Microsoft Office" w:date="2015-07-07T17:15:00Z">
        <w:r w:rsidDel="005F73FC">
          <w:rPr>
            <w:noProof/>
          </w:rPr>
          <w:delText>3.4</w:delText>
        </w:r>
        <w:r w:rsidDel="005F73FC">
          <w:rPr>
            <w:b w:val="0"/>
            <w:smallCaps w:val="0"/>
            <w:noProof/>
            <w:sz w:val="24"/>
            <w:szCs w:val="24"/>
            <w:lang w:val="fr-FR"/>
          </w:rPr>
          <w:tab/>
        </w:r>
        <w:r w:rsidDel="005F73FC">
          <w:rPr>
            <w:noProof/>
          </w:rPr>
          <w:delText>Patients data structure</w:delText>
        </w:r>
        <w:r w:rsidDel="005F73FC">
          <w:rPr>
            <w:noProof/>
          </w:rPr>
          <w:tab/>
          <w:delText>43</w:delText>
        </w:r>
      </w:del>
    </w:p>
    <w:p w14:paraId="3E630C01" w14:textId="77777777" w:rsidR="00E130D5" w:rsidDel="005F73FC" w:rsidRDefault="00E130D5">
      <w:pPr>
        <w:pStyle w:val="TM2"/>
        <w:tabs>
          <w:tab w:val="left" w:pos="552"/>
          <w:tab w:val="right" w:leader="dot" w:pos="8488"/>
        </w:tabs>
        <w:rPr>
          <w:del w:id="252" w:author="Utilisateur de Microsoft Office" w:date="2015-07-07T17:15:00Z"/>
          <w:b w:val="0"/>
          <w:smallCaps w:val="0"/>
          <w:noProof/>
          <w:sz w:val="24"/>
          <w:szCs w:val="24"/>
          <w:lang w:val="fr-FR"/>
        </w:rPr>
      </w:pPr>
      <w:del w:id="253" w:author="Utilisateur de Microsoft Office" w:date="2015-07-07T17:15:00Z">
        <w:r w:rsidDel="005F73FC">
          <w:rPr>
            <w:noProof/>
          </w:rPr>
          <w:delText>3.5</w:delText>
        </w:r>
        <w:r w:rsidDel="005F73FC">
          <w:rPr>
            <w:b w:val="0"/>
            <w:smallCaps w:val="0"/>
            <w:noProof/>
            <w:sz w:val="24"/>
            <w:szCs w:val="24"/>
            <w:lang w:val="fr-FR"/>
          </w:rPr>
          <w:tab/>
        </w:r>
        <w:r w:rsidDel="005F73FC">
          <w:rPr>
            <w:noProof/>
          </w:rPr>
          <w:delText>Data transmission</w:delText>
        </w:r>
        <w:r w:rsidDel="005F73FC">
          <w:rPr>
            <w:noProof/>
          </w:rPr>
          <w:tab/>
          <w:delText>43</w:delText>
        </w:r>
      </w:del>
    </w:p>
    <w:p w14:paraId="78D0468B" w14:textId="77777777" w:rsidR="00E130D5" w:rsidDel="005F73FC" w:rsidRDefault="00E130D5">
      <w:pPr>
        <w:pStyle w:val="TM2"/>
        <w:tabs>
          <w:tab w:val="left" w:pos="552"/>
          <w:tab w:val="right" w:leader="dot" w:pos="8488"/>
        </w:tabs>
        <w:rPr>
          <w:del w:id="254" w:author="Utilisateur de Microsoft Office" w:date="2015-07-07T17:15:00Z"/>
          <w:b w:val="0"/>
          <w:smallCaps w:val="0"/>
          <w:noProof/>
          <w:sz w:val="24"/>
          <w:szCs w:val="24"/>
          <w:lang w:val="fr-FR"/>
        </w:rPr>
      </w:pPr>
      <w:del w:id="255" w:author="Utilisateur de Microsoft Office" w:date="2015-07-07T17:15:00Z">
        <w:r w:rsidDel="005F73FC">
          <w:rPr>
            <w:noProof/>
          </w:rPr>
          <w:delText>3.6</w:delText>
        </w:r>
        <w:r w:rsidDel="005F73FC">
          <w:rPr>
            <w:b w:val="0"/>
            <w:smallCaps w:val="0"/>
            <w:noProof/>
            <w:sz w:val="24"/>
            <w:szCs w:val="24"/>
            <w:lang w:val="fr-FR"/>
          </w:rPr>
          <w:tab/>
        </w:r>
        <w:r w:rsidDel="005F73FC">
          <w:rPr>
            <w:noProof/>
          </w:rPr>
          <w:delText>iBeacon</w:delText>
        </w:r>
        <w:r w:rsidDel="005F73FC">
          <w:rPr>
            <w:noProof/>
          </w:rPr>
          <w:tab/>
          <w:delText>44</w:delText>
        </w:r>
      </w:del>
    </w:p>
    <w:p w14:paraId="692F4DEF" w14:textId="77777777" w:rsidR="00E130D5" w:rsidDel="005F73FC" w:rsidRDefault="00E130D5">
      <w:pPr>
        <w:pStyle w:val="TM2"/>
        <w:tabs>
          <w:tab w:val="left" w:pos="552"/>
          <w:tab w:val="right" w:leader="dot" w:pos="8488"/>
        </w:tabs>
        <w:rPr>
          <w:del w:id="256" w:author="Utilisateur de Microsoft Office" w:date="2015-07-07T17:15:00Z"/>
          <w:b w:val="0"/>
          <w:smallCaps w:val="0"/>
          <w:noProof/>
          <w:sz w:val="24"/>
          <w:szCs w:val="24"/>
          <w:lang w:val="fr-FR"/>
        </w:rPr>
      </w:pPr>
      <w:del w:id="257" w:author="Utilisateur de Microsoft Office" w:date="2015-07-07T17:15:00Z">
        <w:r w:rsidDel="005F73FC">
          <w:rPr>
            <w:noProof/>
          </w:rPr>
          <w:delText>3.7</w:delText>
        </w:r>
        <w:r w:rsidDel="005F73FC">
          <w:rPr>
            <w:b w:val="0"/>
            <w:smallCaps w:val="0"/>
            <w:noProof/>
            <w:sz w:val="24"/>
            <w:szCs w:val="24"/>
            <w:lang w:val="fr-FR"/>
          </w:rPr>
          <w:tab/>
        </w:r>
        <w:r w:rsidDel="005F73FC">
          <w:rPr>
            <w:noProof/>
          </w:rPr>
          <w:delText>Geolocalisation</w:delText>
        </w:r>
        <w:r w:rsidDel="005F73FC">
          <w:rPr>
            <w:noProof/>
          </w:rPr>
          <w:tab/>
          <w:delText>45</w:delText>
        </w:r>
      </w:del>
    </w:p>
    <w:p w14:paraId="56CDCB60" w14:textId="77777777" w:rsidR="00E130D5" w:rsidDel="005F73FC" w:rsidRDefault="00E130D5">
      <w:pPr>
        <w:pStyle w:val="TM1"/>
        <w:tabs>
          <w:tab w:val="left" w:pos="370"/>
          <w:tab w:val="right" w:leader="dot" w:pos="8488"/>
        </w:tabs>
        <w:rPr>
          <w:del w:id="258" w:author="Utilisateur de Microsoft Office" w:date="2015-07-07T17:15:00Z"/>
          <w:b w:val="0"/>
          <w:caps w:val="0"/>
          <w:noProof/>
          <w:sz w:val="24"/>
          <w:szCs w:val="24"/>
          <w:u w:val="none"/>
          <w:lang w:val="fr-FR"/>
        </w:rPr>
      </w:pPr>
      <w:del w:id="259" w:author="Utilisateur de Microsoft Office" w:date="2015-07-07T17:15:00Z">
        <w:r w:rsidDel="005F73FC">
          <w:rPr>
            <w:noProof/>
          </w:rPr>
          <w:delText>4</w:delText>
        </w:r>
        <w:r w:rsidDel="005F73FC">
          <w:rPr>
            <w:b w:val="0"/>
            <w:caps w:val="0"/>
            <w:noProof/>
            <w:sz w:val="24"/>
            <w:szCs w:val="24"/>
            <w:u w:val="none"/>
            <w:lang w:val="fr-FR"/>
          </w:rPr>
          <w:tab/>
        </w:r>
        <w:r w:rsidDel="005F73FC">
          <w:rPr>
            <w:noProof/>
          </w:rPr>
          <w:delText>Discussion</w:delText>
        </w:r>
        <w:r w:rsidDel="005F73FC">
          <w:rPr>
            <w:noProof/>
          </w:rPr>
          <w:tab/>
          <w:delText>47</w:delText>
        </w:r>
      </w:del>
    </w:p>
    <w:p w14:paraId="2FFFFDE3" w14:textId="77777777" w:rsidR="00E130D5" w:rsidDel="005F73FC" w:rsidRDefault="00E130D5">
      <w:pPr>
        <w:pStyle w:val="TM2"/>
        <w:tabs>
          <w:tab w:val="left" w:pos="552"/>
          <w:tab w:val="right" w:leader="dot" w:pos="8488"/>
        </w:tabs>
        <w:rPr>
          <w:del w:id="260" w:author="Utilisateur de Microsoft Office" w:date="2015-07-07T17:15:00Z"/>
          <w:b w:val="0"/>
          <w:smallCaps w:val="0"/>
          <w:noProof/>
          <w:sz w:val="24"/>
          <w:szCs w:val="24"/>
          <w:lang w:val="fr-FR"/>
        </w:rPr>
      </w:pPr>
      <w:del w:id="261" w:author="Utilisateur de Microsoft Office" w:date="2015-07-07T17:15:00Z">
        <w:r w:rsidDel="005F73FC">
          <w:rPr>
            <w:noProof/>
          </w:rPr>
          <w:delText>4.1</w:delText>
        </w:r>
        <w:r w:rsidDel="005F73FC">
          <w:rPr>
            <w:b w:val="0"/>
            <w:smallCaps w:val="0"/>
            <w:noProof/>
            <w:sz w:val="24"/>
            <w:szCs w:val="24"/>
            <w:lang w:val="fr-FR"/>
          </w:rPr>
          <w:tab/>
        </w:r>
        <w:r w:rsidDel="005F73FC">
          <w:rPr>
            <w:noProof/>
          </w:rPr>
          <w:delText>Performances</w:delText>
        </w:r>
        <w:r w:rsidDel="005F73FC">
          <w:rPr>
            <w:noProof/>
          </w:rPr>
          <w:tab/>
          <w:delText>47</w:delText>
        </w:r>
      </w:del>
    </w:p>
    <w:p w14:paraId="0ABBC968" w14:textId="77777777" w:rsidR="00E130D5" w:rsidDel="005F73FC" w:rsidRDefault="00E130D5">
      <w:pPr>
        <w:pStyle w:val="TM2"/>
        <w:tabs>
          <w:tab w:val="left" w:pos="552"/>
          <w:tab w:val="right" w:leader="dot" w:pos="8488"/>
        </w:tabs>
        <w:rPr>
          <w:del w:id="262" w:author="Utilisateur de Microsoft Office" w:date="2015-07-07T17:15:00Z"/>
          <w:b w:val="0"/>
          <w:smallCaps w:val="0"/>
          <w:noProof/>
          <w:sz w:val="24"/>
          <w:szCs w:val="24"/>
          <w:lang w:val="fr-FR"/>
        </w:rPr>
      </w:pPr>
      <w:del w:id="263" w:author="Utilisateur de Microsoft Office" w:date="2015-07-07T17:15:00Z">
        <w:r w:rsidDel="005F73FC">
          <w:rPr>
            <w:noProof/>
          </w:rPr>
          <w:delText>4.2</w:delText>
        </w:r>
        <w:r w:rsidDel="005F73FC">
          <w:rPr>
            <w:b w:val="0"/>
            <w:smallCaps w:val="0"/>
            <w:noProof/>
            <w:sz w:val="24"/>
            <w:szCs w:val="24"/>
            <w:lang w:val="fr-FR"/>
          </w:rPr>
          <w:tab/>
        </w:r>
        <w:r w:rsidDel="005F73FC">
          <w:rPr>
            <w:noProof/>
          </w:rPr>
          <w:delText>Issues encountered</w:delText>
        </w:r>
        <w:r w:rsidDel="005F73FC">
          <w:rPr>
            <w:noProof/>
          </w:rPr>
          <w:tab/>
          <w:delText>48</w:delText>
        </w:r>
      </w:del>
    </w:p>
    <w:p w14:paraId="612A4963" w14:textId="77777777" w:rsidR="00E130D5" w:rsidDel="005F73FC" w:rsidRDefault="00E130D5">
      <w:pPr>
        <w:pStyle w:val="TM2"/>
        <w:tabs>
          <w:tab w:val="left" w:pos="552"/>
          <w:tab w:val="right" w:leader="dot" w:pos="8488"/>
        </w:tabs>
        <w:rPr>
          <w:del w:id="264" w:author="Utilisateur de Microsoft Office" w:date="2015-07-07T17:15:00Z"/>
          <w:b w:val="0"/>
          <w:smallCaps w:val="0"/>
          <w:noProof/>
          <w:sz w:val="24"/>
          <w:szCs w:val="24"/>
          <w:lang w:val="fr-FR"/>
        </w:rPr>
      </w:pPr>
      <w:del w:id="265" w:author="Utilisateur de Microsoft Office" w:date="2015-07-07T17:15:00Z">
        <w:r w:rsidDel="005F73FC">
          <w:rPr>
            <w:noProof/>
          </w:rPr>
          <w:delText>4.3</w:delText>
        </w:r>
        <w:r w:rsidDel="005F73FC">
          <w:rPr>
            <w:b w:val="0"/>
            <w:smallCaps w:val="0"/>
            <w:noProof/>
            <w:sz w:val="24"/>
            <w:szCs w:val="24"/>
            <w:lang w:val="fr-FR"/>
          </w:rPr>
          <w:tab/>
        </w:r>
        <w:r w:rsidDel="005F73FC">
          <w:rPr>
            <w:noProof/>
          </w:rPr>
          <w:delText>Future work</w:delText>
        </w:r>
        <w:r w:rsidDel="005F73FC">
          <w:rPr>
            <w:noProof/>
          </w:rPr>
          <w:tab/>
          <w:delText>49</w:delText>
        </w:r>
      </w:del>
    </w:p>
    <w:p w14:paraId="2E4E340E" w14:textId="77777777" w:rsidR="00E130D5" w:rsidDel="005F73FC" w:rsidRDefault="00E130D5">
      <w:pPr>
        <w:pStyle w:val="TM1"/>
        <w:tabs>
          <w:tab w:val="left" w:pos="370"/>
          <w:tab w:val="right" w:leader="dot" w:pos="8488"/>
        </w:tabs>
        <w:rPr>
          <w:del w:id="266" w:author="Utilisateur de Microsoft Office" w:date="2015-07-07T17:15:00Z"/>
          <w:b w:val="0"/>
          <w:caps w:val="0"/>
          <w:noProof/>
          <w:sz w:val="24"/>
          <w:szCs w:val="24"/>
          <w:u w:val="none"/>
          <w:lang w:val="fr-FR"/>
        </w:rPr>
      </w:pPr>
      <w:del w:id="267" w:author="Utilisateur de Microsoft Office" w:date="2015-07-07T17:15:00Z">
        <w:r w:rsidDel="005F73FC">
          <w:rPr>
            <w:noProof/>
          </w:rPr>
          <w:delText>5</w:delText>
        </w:r>
        <w:r w:rsidDel="005F73FC">
          <w:rPr>
            <w:b w:val="0"/>
            <w:caps w:val="0"/>
            <w:noProof/>
            <w:sz w:val="24"/>
            <w:szCs w:val="24"/>
            <w:u w:val="none"/>
            <w:lang w:val="fr-FR"/>
          </w:rPr>
          <w:tab/>
        </w:r>
        <w:r w:rsidDel="005F73FC">
          <w:rPr>
            <w:noProof/>
          </w:rPr>
          <w:delText>Conclusions</w:delText>
        </w:r>
        <w:r w:rsidDel="005F73FC">
          <w:rPr>
            <w:noProof/>
          </w:rPr>
          <w:tab/>
          <w:delText>50</w:delText>
        </w:r>
      </w:del>
    </w:p>
    <w:p w14:paraId="092FD5CE" w14:textId="77777777" w:rsidR="00E130D5" w:rsidDel="005F73FC" w:rsidRDefault="00E130D5">
      <w:pPr>
        <w:pStyle w:val="TM1"/>
        <w:tabs>
          <w:tab w:val="left" w:pos="370"/>
          <w:tab w:val="right" w:leader="dot" w:pos="8488"/>
        </w:tabs>
        <w:rPr>
          <w:del w:id="268" w:author="Utilisateur de Microsoft Office" w:date="2015-07-07T17:15:00Z"/>
          <w:b w:val="0"/>
          <w:caps w:val="0"/>
          <w:noProof/>
          <w:sz w:val="24"/>
          <w:szCs w:val="24"/>
          <w:u w:val="none"/>
          <w:lang w:val="fr-FR"/>
        </w:rPr>
      </w:pPr>
      <w:del w:id="269" w:author="Utilisateur de Microsoft Office" w:date="2015-07-07T17:15:00Z">
        <w:r w:rsidDel="005F73FC">
          <w:rPr>
            <w:noProof/>
          </w:rPr>
          <w:delText>6</w:delText>
        </w:r>
        <w:r w:rsidDel="005F73FC">
          <w:rPr>
            <w:b w:val="0"/>
            <w:caps w:val="0"/>
            <w:noProof/>
            <w:sz w:val="24"/>
            <w:szCs w:val="24"/>
            <w:u w:val="none"/>
            <w:lang w:val="fr-FR"/>
          </w:rPr>
          <w:tab/>
        </w:r>
        <w:r w:rsidDel="005F73FC">
          <w:rPr>
            <w:noProof/>
          </w:rPr>
          <w:delText>Appendices</w:delText>
        </w:r>
        <w:r w:rsidDel="005F73FC">
          <w:rPr>
            <w:noProof/>
          </w:rPr>
          <w:tab/>
          <w:delText>51</w:delText>
        </w:r>
      </w:del>
    </w:p>
    <w:p w14:paraId="0B29F5B7" w14:textId="77777777" w:rsidR="00E130D5" w:rsidDel="005F73FC" w:rsidRDefault="00E130D5">
      <w:pPr>
        <w:pStyle w:val="TM1"/>
        <w:tabs>
          <w:tab w:val="left" w:pos="370"/>
          <w:tab w:val="right" w:leader="dot" w:pos="8488"/>
        </w:tabs>
        <w:rPr>
          <w:del w:id="270" w:author="Utilisateur de Microsoft Office" w:date="2015-07-07T17:15:00Z"/>
          <w:b w:val="0"/>
          <w:caps w:val="0"/>
          <w:noProof/>
          <w:sz w:val="24"/>
          <w:szCs w:val="24"/>
          <w:u w:val="none"/>
          <w:lang w:val="fr-FR"/>
        </w:rPr>
      </w:pPr>
      <w:del w:id="271" w:author="Utilisateur de Microsoft Office" w:date="2015-07-07T17:15:00Z">
        <w:r w:rsidDel="005F73FC">
          <w:rPr>
            <w:noProof/>
          </w:rPr>
          <w:delText>7</w:delText>
        </w:r>
        <w:r w:rsidDel="005F73FC">
          <w:rPr>
            <w:b w:val="0"/>
            <w:caps w:val="0"/>
            <w:noProof/>
            <w:sz w:val="24"/>
            <w:szCs w:val="24"/>
            <w:u w:val="none"/>
            <w:lang w:val="fr-FR"/>
          </w:rPr>
          <w:tab/>
        </w:r>
        <w:r w:rsidDel="005F73FC">
          <w:rPr>
            <w:noProof/>
          </w:rPr>
          <w:delText>References</w:delText>
        </w:r>
        <w:r w:rsidDel="005F73FC">
          <w:rPr>
            <w:noProof/>
          </w:rPr>
          <w:tab/>
          <w:delText>52</w:delText>
        </w:r>
      </w:del>
    </w:p>
    <w:p w14:paraId="61E43865" w14:textId="77777777" w:rsidR="00E130D5" w:rsidRPr="008F7F4C" w:rsidRDefault="00E130D5" w:rsidP="00E130D5">
      <w:r w:rsidRPr="00BA127F">
        <w:fldChar w:fldCharType="end"/>
      </w:r>
      <w:r w:rsidRPr="008F7F4C">
        <w:br w:type="page"/>
      </w:r>
    </w:p>
    <w:p w14:paraId="672BF29E" w14:textId="77777777" w:rsidR="00615B2D" w:rsidRDefault="00E130D5">
      <w:pPr>
        <w:pStyle w:val="Tabledesillustrations"/>
        <w:tabs>
          <w:tab w:val="right" w:leader="underscore" w:pos="8488"/>
        </w:tabs>
        <w:rPr>
          <w:ins w:id="272" w:author="Utilisateur de Microsoft Office" w:date="2015-07-07T23:46:00Z"/>
          <w:i w:val="0"/>
          <w:noProof/>
          <w:sz w:val="24"/>
          <w:szCs w:val="24"/>
          <w:lang w:val="fr-CH"/>
        </w:rPr>
      </w:pPr>
      <w:r w:rsidRPr="00BA127F">
        <w:lastRenderedPageBreak/>
        <w:fldChar w:fldCharType="begin"/>
      </w:r>
      <w:r w:rsidRPr="00BA127F">
        <w:instrText xml:space="preserve"> TOC \c "Figure" </w:instrText>
      </w:r>
      <w:r w:rsidRPr="00BA127F">
        <w:fldChar w:fldCharType="separate"/>
      </w:r>
      <w:ins w:id="273" w:author="Utilisateur de Microsoft Office" w:date="2015-07-07T23:46:00Z">
        <w:r w:rsidR="00615B2D">
          <w:rPr>
            <w:noProof/>
          </w:rPr>
          <w:t>FIGURE 1.1 - INITIAL INCA APPLICATION</w:t>
        </w:r>
        <w:r w:rsidR="00615B2D">
          <w:rPr>
            <w:noProof/>
          </w:rPr>
          <w:tab/>
        </w:r>
        <w:r w:rsidR="00615B2D">
          <w:rPr>
            <w:noProof/>
          </w:rPr>
          <w:fldChar w:fldCharType="begin"/>
        </w:r>
        <w:r w:rsidR="00615B2D">
          <w:rPr>
            <w:noProof/>
          </w:rPr>
          <w:instrText xml:space="preserve"> PAGEREF _Toc424076172 \h </w:instrText>
        </w:r>
        <w:r w:rsidR="00615B2D">
          <w:rPr>
            <w:noProof/>
          </w:rPr>
        </w:r>
      </w:ins>
      <w:r w:rsidR="00615B2D">
        <w:rPr>
          <w:noProof/>
        </w:rPr>
        <w:fldChar w:fldCharType="separate"/>
      </w:r>
      <w:ins w:id="274" w:author="Utilisateur de Microsoft Office" w:date="2015-07-07T23:46:00Z">
        <w:r w:rsidR="00615B2D">
          <w:rPr>
            <w:noProof/>
          </w:rPr>
          <w:t>8</w:t>
        </w:r>
        <w:r w:rsidR="00615B2D">
          <w:rPr>
            <w:noProof/>
          </w:rPr>
          <w:fldChar w:fldCharType="end"/>
        </w:r>
      </w:ins>
    </w:p>
    <w:p w14:paraId="1C078F10" w14:textId="77777777" w:rsidR="00615B2D" w:rsidRDefault="00615B2D">
      <w:pPr>
        <w:pStyle w:val="Tabledesillustrations"/>
        <w:tabs>
          <w:tab w:val="right" w:leader="underscore" w:pos="8488"/>
        </w:tabs>
        <w:rPr>
          <w:ins w:id="275" w:author="Utilisateur de Microsoft Office" w:date="2015-07-07T23:46:00Z"/>
          <w:i w:val="0"/>
          <w:noProof/>
          <w:sz w:val="24"/>
          <w:szCs w:val="24"/>
          <w:lang w:val="fr-CH"/>
        </w:rPr>
      </w:pPr>
      <w:ins w:id="276" w:author="Utilisateur de Microsoft Office" w:date="2015-07-07T23:46:00Z">
        <w:r>
          <w:rPr>
            <w:noProof/>
          </w:rPr>
          <w:t>FIGURE 1.2 – NURSES’ CURRENT WORKFLOW</w:t>
        </w:r>
        <w:r>
          <w:rPr>
            <w:noProof/>
          </w:rPr>
          <w:tab/>
        </w:r>
        <w:r>
          <w:rPr>
            <w:noProof/>
          </w:rPr>
          <w:fldChar w:fldCharType="begin"/>
        </w:r>
        <w:r>
          <w:rPr>
            <w:noProof/>
          </w:rPr>
          <w:instrText xml:space="preserve"> PAGEREF _Toc424076173 \h </w:instrText>
        </w:r>
        <w:r>
          <w:rPr>
            <w:noProof/>
          </w:rPr>
        </w:r>
      </w:ins>
      <w:r>
        <w:rPr>
          <w:noProof/>
        </w:rPr>
        <w:fldChar w:fldCharType="separate"/>
      </w:r>
      <w:ins w:id="277" w:author="Utilisateur de Microsoft Office" w:date="2015-07-07T23:46:00Z">
        <w:r>
          <w:rPr>
            <w:noProof/>
          </w:rPr>
          <w:t>9</w:t>
        </w:r>
        <w:r>
          <w:rPr>
            <w:noProof/>
          </w:rPr>
          <w:fldChar w:fldCharType="end"/>
        </w:r>
      </w:ins>
    </w:p>
    <w:p w14:paraId="69080F5C" w14:textId="77777777" w:rsidR="00615B2D" w:rsidRDefault="00615B2D">
      <w:pPr>
        <w:pStyle w:val="Tabledesillustrations"/>
        <w:tabs>
          <w:tab w:val="right" w:leader="underscore" w:pos="8488"/>
        </w:tabs>
        <w:rPr>
          <w:ins w:id="278" w:author="Utilisateur de Microsoft Office" w:date="2015-07-07T23:46:00Z"/>
          <w:i w:val="0"/>
          <w:noProof/>
          <w:sz w:val="24"/>
          <w:szCs w:val="24"/>
          <w:lang w:val="fr-CH"/>
        </w:rPr>
      </w:pPr>
      <w:ins w:id="279" w:author="Utilisateur de Microsoft Office" w:date="2015-07-07T23:46:00Z">
        <w:r>
          <w:rPr>
            <w:noProof/>
          </w:rPr>
          <w:t>FIGURE 1.3 - OVERALL DPI COMMUNICATIONS</w:t>
        </w:r>
        <w:r>
          <w:rPr>
            <w:noProof/>
          </w:rPr>
          <w:tab/>
        </w:r>
        <w:r>
          <w:rPr>
            <w:noProof/>
          </w:rPr>
          <w:fldChar w:fldCharType="begin"/>
        </w:r>
        <w:r>
          <w:rPr>
            <w:noProof/>
          </w:rPr>
          <w:instrText xml:space="preserve"> PAGEREF _Toc424076174 \h </w:instrText>
        </w:r>
        <w:r>
          <w:rPr>
            <w:noProof/>
          </w:rPr>
        </w:r>
      </w:ins>
      <w:r>
        <w:rPr>
          <w:noProof/>
        </w:rPr>
        <w:fldChar w:fldCharType="separate"/>
      </w:r>
      <w:ins w:id="280" w:author="Utilisateur de Microsoft Office" w:date="2015-07-07T23:46:00Z">
        <w:r>
          <w:rPr>
            <w:noProof/>
          </w:rPr>
          <w:t>10</w:t>
        </w:r>
        <w:r>
          <w:rPr>
            <w:noProof/>
          </w:rPr>
          <w:fldChar w:fldCharType="end"/>
        </w:r>
      </w:ins>
    </w:p>
    <w:p w14:paraId="75421F40" w14:textId="77777777" w:rsidR="00615B2D" w:rsidRDefault="00615B2D">
      <w:pPr>
        <w:pStyle w:val="Tabledesillustrations"/>
        <w:tabs>
          <w:tab w:val="right" w:leader="underscore" w:pos="8488"/>
        </w:tabs>
        <w:rPr>
          <w:ins w:id="281" w:author="Utilisateur de Microsoft Office" w:date="2015-07-07T23:46:00Z"/>
          <w:i w:val="0"/>
          <w:noProof/>
          <w:sz w:val="24"/>
          <w:szCs w:val="24"/>
          <w:lang w:val="fr-CH"/>
        </w:rPr>
      </w:pPr>
      <w:ins w:id="282" w:author="Utilisateur de Microsoft Office" w:date="2015-07-07T23:46:00Z">
        <w:r>
          <w:rPr>
            <w:noProof/>
          </w:rPr>
          <w:t>FIGURE 1.4 – NEW NURSES’ WORKFLOW ASSISTED BY THE INITIAL MOBILE TACTICLE INCA APPLICATION</w:t>
        </w:r>
        <w:r>
          <w:rPr>
            <w:noProof/>
          </w:rPr>
          <w:tab/>
        </w:r>
        <w:r>
          <w:rPr>
            <w:noProof/>
          </w:rPr>
          <w:fldChar w:fldCharType="begin"/>
        </w:r>
        <w:r>
          <w:rPr>
            <w:noProof/>
          </w:rPr>
          <w:instrText xml:space="preserve"> PAGEREF _Toc424076175 \h </w:instrText>
        </w:r>
        <w:r>
          <w:rPr>
            <w:noProof/>
          </w:rPr>
        </w:r>
      </w:ins>
      <w:r>
        <w:rPr>
          <w:noProof/>
        </w:rPr>
        <w:fldChar w:fldCharType="separate"/>
      </w:r>
      <w:ins w:id="283" w:author="Utilisateur de Microsoft Office" w:date="2015-07-07T23:46:00Z">
        <w:r>
          <w:rPr>
            <w:noProof/>
          </w:rPr>
          <w:t>11</w:t>
        </w:r>
        <w:r>
          <w:rPr>
            <w:noProof/>
          </w:rPr>
          <w:fldChar w:fldCharType="end"/>
        </w:r>
      </w:ins>
    </w:p>
    <w:p w14:paraId="04B5CA7F" w14:textId="77777777" w:rsidR="00615B2D" w:rsidRDefault="00615B2D">
      <w:pPr>
        <w:pStyle w:val="Tabledesillustrations"/>
        <w:tabs>
          <w:tab w:val="right" w:leader="underscore" w:pos="8488"/>
        </w:tabs>
        <w:rPr>
          <w:ins w:id="284" w:author="Utilisateur de Microsoft Office" w:date="2015-07-07T23:46:00Z"/>
          <w:i w:val="0"/>
          <w:noProof/>
          <w:sz w:val="24"/>
          <w:szCs w:val="24"/>
          <w:lang w:val="fr-CH"/>
        </w:rPr>
      </w:pPr>
      <w:ins w:id="285" w:author="Utilisateur de Microsoft Office" w:date="2015-07-07T23:46:00Z">
        <w:r>
          <w:rPr>
            <w:noProof/>
          </w:rPr>
          <w:t>FIGURE 1.5 - FIRST INCA APPLICATION'S STRUCTURE</w:t>
        </w:r>
        <w:r>
          <w:rPr>
            <w:noProof/>
          </w:rPr>
          <w:tab/>
        </w:r>
        <w:r>
          <w:rPr>
            <w:noProof/>
          </w:rPr>
          <w:fldChar w:fldCharType="begin"/>
        </w:r>
        <w:r>
          <w:rPr>
            <w:noProof/>
          </w:rPr>
          <w:instrText xml:space="preserve"> PAGEREF _Toc424076176 \h </w:instrText>
        </w:r>
        <w:r>
          <w:rPr>
            <w:noProof/>
          </w:rPr>
        </w:r>
      </w:ins>
      <w:r>
        <w:rPr>
          <w:noProof/>
        </w:rPr>
        <w:fldChar w:fldCharType="separate"/>
      </w:r>
      <w:ins w:id="286" w:author="Utilisateur de Microsoft Office" w:date="2015-07-07T23:46:00Z">
        <w:r>
          <w:rPr>
            <w:noProof/>
          </w:rPr>
          <w:t>12</w:t>
        </w:r>
        <w:r>
          <w:rPr>
            <w:noProof/>
          </w:rPr>
          <w:fldChar w:fldCharType="end"/>
        </w:r>
      </w:ins>
    </w:p>
    <w:p w14:paraId="4D262182" w14:textId="77777777" w:rsidR="00615B2D" w:rsidRDefault="00615B2D">
      <w:pPr>
        <w:pStyle w:val="Tabledesillustrations"/>
        <w:tabs>
          <w:tab w:val="right" w:leader="underscore" w:pos="8488"/>
        </w:tabs>
        <w:rPr>
          <w:ins w:id="287" w:author="Utilisateur de Microsoft Office" w:date="2015-07-07T23:46:00Z"/>
          <w:i w:val="0"/>
          <w:noProof/>
          <w:sz w:val="24"/>
          <w:szCs w:val="24"/>
          <w:lang w:val="fr-CH"/>
        </w:rPr>
      </w:pPr>
      <w:ins w:id="288" w:author="Utilisateur de Microsoft Office" w:date="2015-07-07T23:46:00Z">
        <w:r>
          <w:rPr>
            <w:noProof/>
          </w:rPr>
          <w:t>FIGURE 1.6 – INITIAL INCA PROTOTYPE’S MAIN VIEW</w:t>
        </w:r>
        <w:r>
          <w:rPr>
            <w:noProof/>
          </w:rPr>
          <w:tab/>
        </w:r>
        <w:r>
          <w:rPr>
            <w:noProof/>
          </w:rPr>
          <w:fldChar w:fldCharType="begin"/>
        </w:r>
        <w:r>
          <w:rPr>
            <w:noProof/>
          </w:rPr>
          <w:instrText xml:space="preserve"> PAGEREF _Toc424076177 \h </w:instrText>
        </w:r>
        <w:r>
          <w:rPr>
            <w:noProof/>
          </w:rPr>
        </w:r>
      </w:ins>
      <w:r>
        <w:rPr>
          <w:noProof/>
        </w:rPr>
        <w:fldChar w:fldCharType="separate"/>
      </w:r>
      <w:ins w:id="289" w:author="Utilisateur de Microsoft Office" w:date="2015-07-07T23:46:00Z">
        <w:r>
          <w:rPr>
            <w:noProof/>
          </w:rPr>
          <w:t>15</w:t>
        </w:r>
        <w:r>
          <w:rPr>
            <w:noProof/>
          </w:rPr>
          <w:fldChar w:fldCharType="end"/>
        </w:r>
      </w:ins>
    </w:p>
    <w:p w14:paraId="4AE05AFB" w14:textId="77777777" w:rsidR="00615B2D" w:rsidRDefault="00615B2D">
      <w:pPr>
        <w:pStyle w:val="Tabledesillustrations"/>
        <w:tabs>
          <w:tab w:val="right" w:leader="underscore" w:pos="8488"/>
        </w:tabs>
        <w:rPr>
          <w:ins w:id="290" w:author="Utilisateur de Microsoft Office" w:date="2015-07-07T23:46:00Z"/>
          <w:i w:val="0"/>
          <w:noProof/>
          <w:sz w:val="24"/>
          <w:szCs w:val="24"/>
          <w:lang w:val="fr-CH"/>
        </w:rPr>
      </w:pPr>
      <w:ins w:id="291" w:author="Utilisateur de Microsoft Office" w:date="2015-07-07T23:46:00Z">
        <w:r>
          <w:rPr>
            <w:noProof/>
          </w:rPr>
          <w:t>FIGURE 1.7 - TOUCH GESTURE EXAMPLES</w:t>
        </w:r>
        <w:r>
          <w:rPr>
            <w:noProof/>
          </w:rPr>
          <w:tab/>
        </w:r>
        <w:r>
          <w:rPr>
            <w:noProof/>
          </w:rPr>
          <w:fldChar w:fldCharType="begin"/>
        </w:r>
        <w:r>
          <w:rPr>
            <w:noProof/>
          </w:rPr>
          <w:instrText xml:space="preserve"> PAGEREF _Toc424076178 \h </w:instrText>
        </w:r>
        <w:r>
          <w:rPr>
            <w:noProof/>
          </w:rPr>
        </w:r>
      </w:ins>
      <w:r>
        <w:rPr>
          <w:noProof/>
        </w:rPr>
        <w:fldChar w:fldCharType="separate"/>
      </w:r>
      <w:ins w:id="292" w:author="Utilisateur de Microsoft Office" w:date="2015-07-07T23:46:00Z">
        <w:r>
          <w:rPr>
            <w:noProof/>
          </w:rPr>
          <w:t>16</w:t>
        </w:r>
        <w:r>
          <w:rPr>
            <w:noProof/>
          </w:rPr>
          <w:fldChar w:fldCharType="end"/>
        </w:r>
      </w:ins>
    </w:p>
    <w:p w14:paraId="1C0F3876" w14:textId="77777777" w:rsidR="00615B2D" w:rsidRDefault="00615B2D">
      <w:pPr>
        <w:pStyle w:val="Tabledesillustrations"/>
        <w:tabs>
          <w:tab w:val="right" w:leader="underscore" w:pos="8488"/>
        </w:tabs>
        <w:rPr>
          <w:ins w:id="293" w:author="Utilisateur de Microsoft Office" w:date="2015-07-07T23:46:00Z"/>
          <w:i w:val="0"/>
          <w:noProof/>
          <w:sz w:val="24"/>
          <w:szCs w:val="24"/>
          <w:lang w:val="fr-CH"/>
        </w:rPr>
      </w:pPr>
      <w:ins w:id="294" w:author="Utilisateur de Microsoft Office" w:date="2015-07-07T23:46:00Z">
        <w:r>
          <w:rPr>
            <w:noProof/>
          </w:rPr>
          <w:t>FIGURE 2.1 –THE STACK OF SOFTWARE TECHNOLOGIES USED IN THE PROJECT</w:t>
        </w:r>
        <w:r>
          <w:rPr>
            <w:noProof/>
          </w:rPr>
          <w:tab/>
        </w:r>
        <w:r>
          <w:rPr>
            <w:noProof/>
          </w:rPr>
          <w:fldChar w:fldCharType="begin"/>
        </w:r>
        <w:r>
          <w:rPr>
            <w:noProof/>
          </w:rPr>
          <w:instrText xml:space="preserve"> PAGEREF _Toc424076179 \h </w:instrText>
        </w:r>
        <w:r>
          <w:rPr>
            <w:noProof/>
          </w:rPr>
        </w:r>
      </w:ins>
      <w:r>
        <w:rPr>
          <w:noProof/>
        </w:rPr>
        <w:fldChar w:fldCharType="separate"/>
      </w:r>
      <w:ins w:id="295" w:author="Utilisateur de Microsoft Office" w:date="2015-07-07T23:46:00Z">
        <w:r>
          <w:rPr>
            <w:noProof/>
          </w:rPr>
          <w:t>18</w:t>
        </w:r>
        <w:r>
          <w:rPr>
            <w:noProof/>
          </w:rPr>
          <w:fldChar w:fldCharType="end"/>
        </w:r>
      </w:ins>
    </w:p>
    <w:p w14:paraId="0EF5C237" w14:textId="77777777" w:rsidR="00615B2D" w:rsidRDefault="00615B2D">
      <w:pPr>
        <w:pStyle w:val="Tabledesillustrations"/>
        <w:tabs>
          <w:tab w:val="right" w:leader="underscore" w:pos="8488"/>
        </w:tabs>
        <w:rPr>
          <w:ins w:id="296" w:author="Utilisateur de Microsoft Office" w:date="2015-07-07T23:46:00Z"/>
          <w:i w:val="0"/>
          <w:noProof/>
          <w:sz w:val="24"/>
          <w:szCs w:val="24"/>
          <w:lang w:val="fr-CH"/>
        </w:rPr>
      </w:pPr>
      <w:ins w:id="297" w:author="Utilisateur de Microsoft Office" w:date="2015-07-07T23:46:00Z">
        <w:r>
          <w:rPr>
            <w:noProof/>
          </w:rPr>
          <w:t>FIGURE 2.2 – ANGULAR’S ARCHITECURE</w:t>
        </w:r>
        <w:r>
          <w:rPr>
            <w:noProof/>
          </w:rPr>
          <w:tab/>
        </w:r>
        <w:r>
          <w:rPr>
            <w:noProof/>
          </w:rPr>
          <w:fldChar w:fldCharType="begin"/>
        </w:r>
        <w:r>
          <w:rPr>
            <w:noProof/>
          </w:rPr>
          <w:instrText xml:space="preserve"> PAGEREF _Toc424076180 \h </w:instrText>
        </w:r>
        <w:r>
          <w:rPr>
            <w:noProof/>
          </w:rPr>
        </w:r>
      </w:ins>
      <w:r>
        <w:rPr>
          <w:noProof/>
        </w:rPr>
        <w:fldChar w:fldCharType="separate"/>
      </w:r>
      <w:ins w:id="298" w:author="Utilisateur de Microsoft Office" w:date="2015-07-07T23:46:00Z">
        <w:r>
          <w:rPr>
            <w:noProof/>
          </w:rPr>
          <w:t>19</w:t>
        </w:r>
        <w:r>
          <w:rPr>
            <w:noProof/>
          </w:rPr>
          <w:fldChar w:fldCharType="end"/>
        </w:r>
      </w:ins>
    </w:p>
    <w:p w14:paraId="05286611" w14:textId="77777777" w:rsidR="00615B2D" w:rsidRDefault="00615B2D">
      <w:pPr>
        <w:pStyle w:val="Tabledesillustrations"/>
        <w:tabs>
          <w:tab w:val="right" w:leader="underscore" w:pos="8488"/>
        </w:tabs>
        <w:rPr>
          <w:ins w:id="299" w:author="Utilisateur de Microsoft Office" w:date="2015-07-07T23:46:00Z"/>
          <w:i w:val="0"/>
          <w:noProof/>
          <w:sz w:val="24"/>
          <w:szCs w:val="24"/>
          <w:lang w:val="fr-CH"/>
        </w:rPr>
      </w:pPr>
      <w:ins w:id="300" w:author="Utilisateur de Microsoft Office" w:date="2015-07-07T23:46:00Z">
        <w:r>
          <w:rPr>
            <w:noProof/>
          </w:rPr>
          <w:t>FIGURE 2.4 – INITIAL ANGULARJS APPLICATION DATA TRANSMISSION</w:t>
        </w:r>
        <w:r>
          <w:rPr>
            <w:noProof/>
          </w:rPr>
          <w:tab/>
        </w:r>
        <w:r>
          <w:rPr>
            <w:noProof/>
          </w:rPr>
          <w:fldChar w:fldCharType="begin"/>
        </w:r>
        <w:r>
          <w:rPr>
            <w:noProof/>
          </w:rPr>
          <w:instrText xml:space="preserve"> PAGEREF _Toc424076181 \h </w:instrText>
        </w:r>
        <w:r>
          <w:rPr>
            <w:noProof/>
          </w:rPr>
        </w:r>
      </w:ins>
      <w:r>
        <w:rPr>
          <w:noProof/>
        </w:rPr>
        <w:fldChar w:fldCharType="separate"/>
      </w:r>
      <w:ins w:id="301" w:author="Utilisateur de Microsoft Office" w:date="2015-07-07T23:46:00Z">
        <w:r>
          <w:rPr>
            <w:noProof/>
          </w:rPr>
          <w:t>21</w:t>
        </w:r>
        <w:r>
          <w:rPr>
            <w:noProof/>
          </w:rPr>
          <w:fldChar w:fldCharType="end"/>
        </w:r>
      </w:ins>
    </w:p>
    <w:p w14:paraId="79E0427C" w14:textId="77777777" w:rsidR="00615B2D" w:rsidRDefault="00615B2D">
      <w:pPr>
        <w:pStyle w:val="Tabledesillustrations"/>
        <w:tabs>
          <w:tab w:val="right" w:leader="underscore" w:pos="8488"/>
        </w:tabs>
        <w:rPr>
          <w:ins w:id="302" w:author="Utilisateur de Microsoft Office" w:date="2015-07-07T23:46:00Z"/>
          <w:i w:val="0"/>
          <w:noProof/>
          <w:sz w:val="24"/>
          <w:szCs w:val="24"/>
          <w:lang w:val="fr-CH"/>
        </w:rPr>
      </w:pPr>
      <w:ins w:id="303" w:author="Utilisateur de Microsoft Office" w:date="2015-07-07T23:46:00Z">
        <w:r>
          <w:rPr>
            <w:noProof/>
          </w:rPr>
          <w:t>FIGURE 2.5 – DATA TRANSMISSION ON VIEW CHANGE</w:t>
        </w:r>
        <w:r>
          <w:rPr>
            <w:noProof/>
          </w:rPr>
          <w:tab/>
        </w:r>
        <w:r>
          <w:rPr>
            <w:noProof/>
          </w:rPr>
          <w:fldChar w:fldCharType="begin"/>
        </w:r>
        <w:r>
          <w:rPr>
            <w:noProof/>
          </w:rPr>
          <w:instrText xml:space="preserve"> PAGEREF _Toc424076182 \h </w:instrText>
        </w:r>
        <w:r>
          <w:rPr>
            <w:noProof/>
          </w:rPr>
        </w:r>
      </w:ins>
      <w:r>
        <w:rPr>
          <w:noProof/>
        </w:rPr>
        <w:fldChar w:fldCharType="separate"/>
      </w:r>
      <w:ins w:id="304" w:author="Utilisateur de Microsoft Office" w:date="2015-07-07T23:46:00Z">
        <w:r>
          <w:rPr>
            <w:noProof/>
          </w:rPr>
          <w:t>22</w:t>
        </w:r>
        <w:r>
          <w:rPr>
            <w:noProof/>
          </w:rPr>
          <w:fldChar w:fldCharType="end"/>
        </w:r>
      </w:ins>
    </w:p>
    <w:p w14:paraId="2B63849C" w14:textId="77777777" w:rsidR="00615B2D" w:rsidRDefault="00615B2D">
      <w:pPr>
        <w:pStyle w:val="Tabledesillustrations"/>
        <w:tabs>
          <w:tab w:val="right" w:leader="underscore" w:pos="8488"/>
        </w:tabs>
        <w:rPr>
          <w:ins w:id="305" w:author="Utilisateur de Microsoft Office" w:date="2015-07-07T23:46:00Z"/>
          <w:i w:val="0"/>
          <w:noProof/>
          <w:sz w:val="24"/>
          <w:szCs w:val="24"/>
          <w:lang w:val="fr-CH"/>
        </w:rPr>
      </w:pPr>
      <w:ins w:id="306" w:author="Utilisateur de Microsoft Office" w:date="2015-07-07T23:46:00Z">
        <w:r>
          <w:rPr>
            <w:noProof/>
          </w:rPr>
          <w:t>FIGURE 2.6 - UI-ROUTER AND UI-VIEW</w:t>
        </w:r>
        <w:r>
          <w:rPr>
            <w:noProof/>
          </w:rPr>
          <w:tab/>
        </w:r>
        <w:r>
          <w:rPr>
            <w:noProof/>
          </w:rPr>
          <w:fldChar w:fldCharType="begin"/>
        </w:r>
        <w:r>
          <w:rPr>
            <w:noProof/>
          </w:rPr>
          <w:instrText xml:space="preserve"> PAGEREF _Toc424076183 \h </w:instrText>
        </w:r>
        <w:r>
          <w:rPr>
            <w:noProof/>
          </w:rPr>
        </w:r>
      </w:ins>
      <w:r>
        <w:rPr>
          <w:noProof/>
        </w:rPr>
        <w:fldChar w:fldCharType="separate"/>
      </w:r>
      <w:ins w:id="307" w:author="Utilisateur de Microsoft Office" w:date="2015-07-07T23:46:00Z">
        <w:r>
          <w:rPr>
            <w:noProof/>
          </w:rPr>
          <w:t>25</w:t>
        </w:r>
        <w:r>
          <w:rPr>
            <w:noProof/>
          </w:rPr>
          <w:fldChar w:fldCharType="end"/>
        </w:r>
      </w:ins>
    </w:p>
    <w:p w14:paraId="23E32E5D" w14:textId="77777777" w:rsidR="00615B2D" w:rsidRDefault="00615B2D">
      <w:pPr>
        <w:pStyle w:val="Tabledesillustrations"/>
        <w:tabs>
          <w:tab w:val="right" w:leader="underscore" w:pos="8488"/>
        </w:tabs>
        <w:rPr>
          <w:ins w:id="308" w:author="Utilisateur de Microsoft Office" w:date="2015-07-07T23:46:00Z"/>
          <w:i w:val="0"/>
          <w:noProof/>
          <w:sz w:val="24"/>
          <w:szCs w:val="24"/>
          <w:lang w:val="fr-CH"/>
        </w:rPr>
      </w:pPr>
      <w:ins w:id="309" w:author="Utilisateur de Microsoft Office" w:date="2015-07-07T23:46:00Z">
        <w:r>
          <w:rPr>
            <w:noProof/>
          </w:rPr>
          <w:t>FIGURE 2.7 - UI-ROUTER AND INHERITED RESOLVED DEPENDENCIES</w:t>
        </w:r>
        <w:r>
          <w:rPr>
            <w:noProof/>
          </w:rPr>
          <w:tab/>
        </w:r>
        <w:r>
          <w:rPr>
            <w:noProof/>
          </w:rPr>
          <w:fldChar w:fldCharType="begin"/>
        </w:r>
        <w:r>
          <w:rPr>
            <w:noProof/>
          </w:rPr>
          <w:instrText xml:space="preserve"> PAGEREF _Toc424076184 \h </w:instrText>
        </w:r>
        <w:r>
          <w:rPr>
            <w:noProof/>
          </w:rPr>
        </w:r>
      </w:ins>
      <w:r>
        <w:rPr>
          <w:noProof/>
        </w:rPr>
        <w:fldChar w:fldCharType="separate"/>
      </w:r>
      <w:ins w:id="310" w:author="Utilisateur de Microsoft Office" w:date="2015-07-07T23:46:00Z">
        <w:r>
          <w:rPr>
            <w:noProof/>
          </w:rPr>
          <w:t>26</w:t>
        </w:r>
        <w:r>
          <w:rPr>
            <w:noProof/>
          </w:rPr>
          <w:fldChar w:fldCharType="end"/>
        </w:r>
      </w:ins>
    </w:p>
    <w:p w14:paraId="5D766985" w14:textId="77777777" w:rsidR="00615B2D" w:rsidRDefault="00615B2D">
      <w:pPr>
        <w:pStyle w:val="Tabledesillustrations"/>
        <w:tabs>
          <w:tab w:val="right" w:leader="underscore" w:pos="8488"/>
        </w:tabs>
        <w:rPr>
          <w:ins w:id="311" w:author="Utilisateur de Microsoft Office" w:date="2015-07-07T23:46:00Z"/>
          <w:i w:val="0"/>
          <w:noProof/>
          <w:sz w:val="24"/>
          <w:szCs w:val="24"/>
          <w:lang w:val="fr-CH"/>
        </w:rPr>
      </w:pPr>
      <w:ins w:id="312" w:author="Utilisateur de Microsoft Office" w:date="2015-07-07T23:46:00Z">
        <w:r>
          <w:rPr>
            <w:noProof/>
          </w:rPr>
          <w:t>FIGURE 2.8 - COMPARISON BETWEEN NGROUTE AND UI-ROUTER FOR IONIC</w:t>
        </w:r>
        <w:r>
          <w:rPr>
            <w:noProof/>
          </w:rPr>
          <w:tab/>
        </w:r>
        <w:r>
          <w:rPr>
            <w:noProof/>
          </w:rPr>
          <w:fldChar w:fldCharType="begin"/>
        </w:r>
        <w:r>
          <w:rPr>
            <w:noProof/>
          </w:rPr>
          <w:instrText xml:space="preserve"> PAGEREF _Toc424076185 \h </w:instrText>
        </w:r>
        <w:r>
          <w:rPr>
            <w:noProof/>
          </w:rPr>
        </w:r>
      </w:ins>
      <w:r>
        <w:rPr>
          <w:noProof/>
        </w:rPr>
        <w:fldChar w:fldCharType="separate"/>
      </w:r>
      <w:ins w:id="313" w:author="Utilisateur de Microsoft Office" w:date="2015-07-07T23:46:00Z">
        <w:r>
          <w:rPr>
            <w:noProof/>
          </w:rPr>
          <w:t>27</w:t>
        </w:r>
        <w:r>
          <w:rPr>
            <w:noProof/>
          </w:rPr>
          <w:fldChar w:fldCharType="end"/>
        </w:r>
      </w:ins>
    </w:p>
    <w:p w14:paraId="22BAF4F3" w14:textId="77777777" w:rsidR="00615B2D" w:rsidRDefault="00615B2D">
      <w:pPr>
        <w:pStyle w:val="Tabledesillustrations"/>
        <w:tabs>
          <w:tab w:val="right" w:leader="underscore" w:pos="8488"/>
        </w:tabs>
        <w:rPr>
          <w:ins w:id="314" w:author="Utilisateur de Microsoft Office" w:date="2015-07-07T23:46:00Z"/>
          <w:i w:val="0"/>
          <w:noProof/>
          <w:sz w:val="24"/>
          <w:szCs w:val="24"/>
          <w:lang w:val="fr-CH"/>
        </w:rPr>
      </w:pPr>
      <w:ins w:id="315" w:author="Utilisateur de Microsoft Office" w:date="2015-07-07T23:46:00Z">
        <w:r>
          <w:rPr>
            <w:noProof/>
          </w:rPr>
          <w:t>FIGURE 2.9 – APACHE CORDOVA’S LOGIC</w:t>
        </w:r>
        <w:r>
          <w:rPr>
            <w:noProof/>
          </w:rPr>
          <w:tab/>
        </w:r>
        <w:r>
          <w:rPr>
            <w:noProof/>
          </w:rPr>
          <w:fldChar w:fldCharType="begin"/>
        </w:r>
        <w:r>
          <w:rPr>
            <w:noProof/>
          </w:rPr>
          <w:instrText xml:space="preserve"> PAGEREF _Toc424076186 \h </w:instrText>
        </w:r>
        <w:r>
          <w:rPr>
            <w:noProof/>
          </w:rPr>
        </w:r>
      </w:ins>
      <w:r>
        <w:rPr>
          <w:noProof/>
        </w:rPr>
        <w:fldChar w:fldCharType="separate"/>
      </w:r>
      <w:ins w:id="316" w:author="Utilisateur de Microsoft Office" w:date="2015-07-07T23:46:00Z">
        <w:r>
          <w:rPr>
            <w:noProof/>
          </w:rPr>
          <w:t>28</w:t>
        </w:r>
        <w:r>
          <w:rPr>
            <w:noProof/>
          </w:rPr>
          <w:fldChar w:fldCharType="end"/>
        </w:r>
      </w:ins>
    </w:p>
    <w:p w14:paraId="7953DBC0" w14:textId="77777777" w:rsidR="00615B2D" w:rsidRDefault="00615B2D">
      <w:pPr>
        <w:pStyle w:val="Tabledesillustrations"/>
        <w:tabs>
          <w:tab w:val="right" w:leader="underscore" w:pos="8488"/>
        </w:tabs>
        <w:rPr>
          <w:ins w:id="317" w:author="Utilisateur de Microsoft Office" w:date="2015-07-07T23:46:00Z"/>
          <w:i w:val="0"/>
          <w:noProof/>
          <w:sz w:val="24"/>
          <w:szCs w:val="24"/>
          <w:lang w:val="fr-CH"/>
        </w:rPr>
      </w:pPr>
      <w:ins w:id="318" w:author="Utilisateur de Microsoft Office" w:date="2015-07-07T23:46:00Z">
        <w:r>
          <w:rPr>
            <w:noProof/>
          </w:rPr>
          <w:t>FIGURE 2.10 – APACHE CORDOVA’S LOGIC DETAILS</w:t>
        </w:r>
        <w:r>
          <w:rPr>
            <w:noProof/>
          </w:rPr>
          <w:tab/>
        </w:r>
        <w:r>
          <w:rPr>
            <w:noProof/>
          </w:rPr>
          <w:fldChar w:fldCharType="begin"/>
        </w:r>
        <w:r>
          <w:rPr>
            <w:noProof/>
          </w:rPr>
          <w:instrText xml:space="preserve"> PAGEREF _Toc424076187 \h </w:instrText>
        </w:r>
        <w:r>
          <w:rPr>
            <w:noProof/>
          </w:rPr>
        </w:r>
      </w:ins>
      <w:r>
        <w:rPr>
          <w:noProof/>
        </w:rPr>
        <w:fldChar w:fldCharType="separate"/>
      </w:r>
      <w:ins w:id="319" w:author="Utilisateur de Microsoft Office" w:date="2015-07-07T23:46:00Z">
        <w:r>
          <w:rPr>
            <w:noProof/>
          </w:rPr>
          <w:t>29</w:t>
        </w:r>
        <w:r>
          <w:rPr>
            <w:noProof/>
          </w:rPr>
          <w:fldChar w:fldCharType="end"/>
        </w:r>
      </w:ins>
    </w:p>
    <w:p w14:paraId="21224DE9" w14:textId="77777777" w:rsidR="00615B2D" w:rsidRDefault="00615B2D">
      <w:pPr>
        <w:pStyle w:val="Tabledesillustrations"/>
        <w:tabs>
          <w:tab w:val="right" w:leader="underscore" w:pos="8488"/>
        </w:tabs>
        <w:rPr>
          <w:ins w:id="320" w:author="Utilisateur de Microsoft Office" w:date="2015-07-07T23:46:00Z"/>
          <w:i w:val="0"/>
          <w:noProof/>
          <w:sz w:val="24"/>
          <w:szCs w:val="24"/>
          <w:lang w:val="fr-CH"/>
        </w:rPr>
      </w:pPr>
      <w:ins w:id="321" w:author="Utilisateur de Microsoft Office" w:date="2015-07-07T23:46:00Z">
        <w:r>
          <w:rPr>
            <w:noProof/>
          </w:rPr>
          <w:t>FIGURE 2.11 – ESTIMOTE BEACON BREAKDOWN</w:t>
        </w:r>
        <w:r>
          <w:rPr>
            <w:noProof/>
          </w:rPr>
          <w:tab/>
        </w:r>
        <w:r>
          <w:rPr>
            <w:noProof/>
          </w:rPr>
          <w:fldChar w:fldCharType="begin"/>
        </w:r>
        <w:r>
          <w:rPr>
            <w:noProof/>
          </w:rPr>
          <w:instrText xml:space="preserve"> PAGEREF _Toc424076188 \h </w:instrText>
        </w:r>
        <w:r>
          <w:rPr>
            <w:noProof/>
          </w:rPr>
        </w:r>
      </w:ins>
      <w:r>
        <w:rPr>
          <w:noProof/>
        </w:rPr>
        <w:fldChar w:fldCharType="separate"/>
      </w:r>
      <w:ins w:id="322" w:author="Utilisateur de Microsoft Office" w:date="2015-07-07T23:46:00Z">
        <w:r>
          <w:rPr>
            <w:noProof/>
          </w:rPr>
          <w:t>30</w:t>
        </w:r>
        <w:r>
          <w:rPr>
            <w:noProof/>
          </w:rPr>
          <w:fldChar w:fldCharType="end"/>
        </w:r>
      </w:ins>
    </w:p>
    <w:p w14:paraId="3C13B28B" w14:textId="77777777" w:rsidR="00615B2D" w:rsidRDefault="00615B2D">
      <w:pPr>
        <w:pStyle w:val="Tabledesillustrations"/>
        <w:tabs>
          <w:tab w:val="right" w:leader="underscore" w:pos="8488"/>
        </w:tabs>
        <w:rPr>
          <w:ins w:id="323" w:author="Utilisateur de Microsoft Office" w:date="2015-07-07T23:46:00Z"/>
          <w:i w:val="0"/>
          <w:noProof/>
          <w:sz w:val="24"/>
          <w:szCs w:val="24"/>
          <w:lang w:val="fr-CH"/>
        </w:rPr>
      </w:pPr>
      <w:ins w:id="324" w:author="Utilisateur de Microsoft Office" w:date="2015-07-07T23:46:00Z">
        <w:r>
          <w:rPr>
            <w:noProof/>
          </w:rPr>
          <w:t>FIGURE 2.12 – BEACONS RANGING SYSTEM</w:t>
        </w:r>
        <w:r>
          <w:rPr>
            <w:noProof/>
          </w:rPr>
          <w:tab/>
        </w:r>
        <w:r>
          <w:rPr>
            <w:noProof/>
          </w:rPr>
          <w:fldChar w:fldCharType="begin"/>
        </w:r>
        <w:r>
          <w:rPr>
            <w:noProof/>
          </w:rPr>
          <w:instrText xml:space="preserve"> PAGEREF _Toc424076189 \h </w:instrText>
        </w:r>
        <w:r>
          <w:rPr>
            <w:noProof/>
          </w:rPr>
        </w:r>
      </w:ins>
      <w:r>
        <w:rPr>
          <w:noProof/>
        </w:rPr>
        <w:fldChar w:fldCharType="separate"/>
      </w:r>
      <w:ins w:id="325" w:author="Utilisateur de Microsoft Office" w:date="2015-07-07T23:46:00Z">
        <w:r>
          <w:rPr>
            <w:noProof/>
          </w:rPr>
          <w:t>31</w:t>
        </w:r>
        <w:r>
          <w:rPr>
            <w:noProof/>
          </w:rPr>
          <w:fldChar w:fldCharType="end"/>
        </w:r>
      </w:ins>
    </w:p>
    <w:p w14:paraId="5AB56299" w14:textId="77777777" w:rsidR="00615B2D" w:rsidRDefault="00615B2D">
      <w:pPr>
        <w:pStyle w:val="Tabledesillustrations"/>
        <w:tabs>
          <w:tab w:val="right" w:leader="underscore" w:pos="8488"/>
        </w:tabs>
        <w:rPr>
          <w:ins w:id="326" w:author="Utilisateur de Microsoft Office" w:date="2015-07-07T23:46:00Z"/>
          <w:i w:val="0"/>
          <w:noProof/>
          <w:sz w:val="24"/>
          <w:szCs w:val="24"/>
          <w:lang w:val="fr-CH"/>
        </w:rPr>
      </w:pPr>
      <w:ins w:id="327" w:author="Utilisateur de Microsoft Office" w:date="2015-07-07T23:46:00Z">
        <w:r>
          <w:rPr>
            <w:noProof/>
          </w:rPr>
          <w:t>FIGURE 2.13 - OAUTH2 PROTOCOLE</w:t>
        </w:r>
        <w:r>
          <w:rPr>
            <w:noProof/>
          </w:rPr>
          <w:tab/>
        </w:r>
        <w:r>
          <w:rPr>
            <w:noProof/>
          </w:rPr>
          <w:fldChar w:fldCharType="begin"/>
        </w:r>
        <w:r>
          <w:rPr>
            <w:noProof/>
          </w:rPr>
          <w:instrText xml:space="preserve"> PAGEREF _Toc424076190 \h </w:instrText>
        </w:r>
        <w:r>
          <w:rPr>
            <w:noProof/>
          </w:rPr>
        </w:r>
      </w:ins>
      <w:r>
        <w:rPr>
          <w:noProof/>
        </w:rPr>
        <w:fldChar w:fldCharType="separate"/>
      </w:r>
      <w:ins w:id="328" w:author="Utilisateur de Microsoft Office" w:date="2015-07-07T23:46:00Z">
        <w:r>
          <w:rPr>
            <w:noProof/>
          </w:rPr>
          <w:t>33</w:t>
        </w:r>
        <w:r>
          <w:rPr>
            <w:noProof/>
          </w:rPr>
          <w:fldChar w:fldCharType="end"/>
        </w:r>
      </w:ins>
    </w:p>
    <w:p w14:paraId="7B947B31" w14:textId="77777777" w:rsidR="00615B2D" w:rsidRDefault="00615B2D">
      <w:pPr>
        <w:pStyle w:val="Tabledesillustrations"/>
        <w:tabs>
          <w:tab w:val="right" w:leader="underscore" w:pos="8488"/>
        </w:tabs>
        <w:rPr>
          <w:ins w:id="329" w:author="Utilisateur de Microsoft Office" w:date="2015-07-07T23:46:00Z"/>
          <w:i w:val="0"/>
          <w:noProof/>
          <w:sz w:val="24"/>
          <w:szCs w:val="24"/>
          <w:lang w:val="fr-CH"/>
        </w:rPr>
      </w:pPr>
      <w:ins w:id="330" w:author="Utilisateur de Microsoft Office" w:date="2015-07-07T23:46:00Z">
        <w:r>
          <w:rPr>
            <w:noProof/>
          </w:rPr>
          <w:t>FIGURE 3.1 – OVERALL HIGH LEVEL FUNCTIONNING DESCRIPTION OF THE NEW INCA APPLICATION</w:t>
        </w:r>
        <w:r>
          <w:rPr>
            <w:noProof/>
          </w:rPr>
          <w:tab/>
        </w:r>
        <w:r>
          <w:rPr>
            <w:noProof/>
          </w:rPr>
          <w:fldChar w:fldCharType="begin"/>
        </w:r>
        <w:r>
          <w:rPr>
            <w:noProof/>
          </w:rPr>
          <w:instrText xml:space="preserve"> PAGEREF _Toc424076191 \h </w:instrText>
        </w:r>
        <w:r>
          <w:rPr>
            <w:noProof/>
          </w:rPr>
        </w:r>
      </w:ins>
      <w:r>
        <w:rPr>
          <w:noProof/>
        </w:rPr>
        <w:fldChar w:fldCharType="separate"/>
      </w:r>
      <w:ins w:id="331" w:author="Utilisateur de Microsoft Office" w:date="2015-07-07T23:46:00Z">
        <w:r>
          <w:rPr>
            <w:noProof/>
          </w:rPr>
          <w:t>34</w:t>
        </w:r>
        <w:r>
          <w:rPr>
            <w:noProof/>
          </w:rPr>
          <w:fldChar w:fldCharType="end"/>
        </w:r>
      </w:ins>
    </w:p>
    <w:p w14:paraId="0A47116C" w14:textId="77777777" w:rsidR="00615B2D" w:rsidRDefault="00615B2D">
      <w:pPr>
        <w:pStyle w:val="Tabledesillustrations"/>
        <w:tabs>
          <w:tab w:val="right" w:leader="underscore" w:pos="8488"/>
        </w:tabs>
        <w:rPr>
          <w:ins w:id="332" w:author="Utilisateur de Microsoft Office" w:date="2015-07-07T23:46:00Z"/>
          <w:i w:val="0"/>
          <w:noProof/>
          <w:sz w:val="24"/>
          <w:szCs w:val="24"/>
          <w:lang w:val="fr-CH"/>
        </w:rPr>
      </w:pPr>
      <w:ins w:id="333" w:author="Utilisateur de Microsoft Office" w:date="2015-07-07T23:46:00Z">
        <w:r>
          <w:rPr>
            <w:noProof/>
          </w:rPr>
          <w:t>FIGURE 3.2 - OVERALL MEDIUM LEVEL FUNCTIONNING DESCRIPTION OF THE NEW INCA APPLICATION</w:t>
        </w:r>
        <w:r>
          <w:rPr>
            <w:noProof/>
          </w:rPr>
          <w:tab/>
        </w:r>
        <w:r>
          <w:rPr>
            <w:noProof/>
          </w:rPr>
          <w:fldChar w:fldCharType="begin"/>
        </w:r>
        <w:r>
          <w:rPr>
            <w:noProof/>
          </w:rPr>
          <w:instrText xml:space="preserve"> PAGEREF _Toc424076192 \h </w:instrText>
        </w:r>
        <w:r>
          <w:rPr>
            <w:noProof/>
          </w:rPr>
        </w:r>
      </w:ins>
      <w:r>
        <w:rPr>
          <w:noProof/>
        </w:rPr>
        <w:fldChar w:fldCharType="separate"/>
      </w:r>
      <w:ins w:id="334" w:author="Utilisateur de Microsoft Office" w:date="2015-07-07T23:46:00Z">
        <w:r>
          <w:rPr>
            <w:noProof/>
          </w:rPr>
          <w:t>35</w:t>
        </w:r>
        <w:r>
          <w:rPr>
            <w:noProof/>
          </w:rPr>
          <w:fldChar w:fldCharType="end"/>
        </w:r>
      </w:ins>
    </w:p>
    <w:p w14:paraId="63741135" w14:textId="77777777" w:rsidR="00615B2D" w:rsidRDefault="00615B2D">
      <w:pPr>
        <w:pStyle w:val="Tabledesillustrations"/>
        <w:tabs>
          <w:tab w:val="right" w:leader="underscore" w:pos="8488"/>
        </w:tabs>
        <w:rPr>
          <w:ins w:id="335" w:author="Utilisateur de Microsoft Office" w:date="2015-07-07T23:46:00Z"/>
          <w:i w:val="0"/>
          <w:noProof/>
          <w:sz w:val="24"/>
          <w:szCs w:val="24"/>
          <w:lang w:val="fr-CH"/>
        </w:rPr>
      </w:pPr>
      <w:ins w:id="336" w:author="Utilisateur de Microsoft Office" w:date="2015-07-07T23:46:00Z">
        <w:r>
          <w:rPr>
            <w:noProof/>
          </w:rPr>
          <w:t>FIGURE 3.3 - OVERALL DETAILLED MEDIUM LEVEL FUNCTIONNING DESCRIPTION OF THE NEW INCA APPLICATION</w:t>
        </w:r>
        <w:r>
          <w:rPr>
            <w:noProof/>
          </w:rPr>
          <w:tab/>
        </w:r>
        <w:r>
          <w:rPr>
            <w:noProof/>
          </w:rPr>
          <w:fldChar w:fldCharType="begin"/>
        </w:r>
        <w:r>
          <w:rPr>
            <w:noProof/>
          </w:rPr>
          <w:instrText xml:space="preserve"> PAGEREF _Toc424076193 \h </w:instrText>
        </w:r>
        <w:r>
          <w:rPr>
            <w:noProof/>
          </w:rPr>
        </w:r>
      </w:ins>
      <w:r>
        <w:rPr>
          <w:noProof/>
        </w:rPr>
        <w:fldChar w:fldCharType="separate"/>
      </w:r>
      <w:ins w:id="337" w:author="Utilisateur de Microsoft Office" w:date="2015-07-07T23:46:00Z">
        <w:r>
          <w:rPr>
            <w:noProof/>
          </w:rPr>
          <w:t>36</w:t>
        </w:r>
        <w:r>
          <w:rPr>
            <w:noProof/>
          </w:rPr>
          <w:fldChar w:fldCharType="end"/>
        </w:r>
      </w:ins>
    </w:p>
    <w:p w14:paraId="76C50833" w14:textId="77777777" w:rsidR="00615B2D" w:rsidRDefault="00615B2D">
      <w:pPr>
        <w:pStyle w:val="Tabledesillustrations"/>
        <w:tabs>
          <w:tab w:val="right" w:leader="underscore" w:pos="8488"/>
        </w:tabs>
        <w:rPr>
          <w:ins w:id="338" w:author="Utilisateur de Microsoft Office" w:date="2015-07-07T23:46:00Z"/>
          <w:i w:val="0"/>
          <w:noProof/>
          <w:sz w:val="24"/>
          <w:szCs w:val="24"/>
          <w:lang w:val="fr-CH"/>
        </w:rPr>
      </w:pPr>
      <w:ins w:id="339" w:author="Utilisateur de Microsoft Office" w:date="2015-07-07T23:46:00Z">
        <w:r>
          <w:rPr>
            <w:noProof/>
          </w:rPr>
          <w:t>FIGURE 3.4 - FILE HIERARCHY</w:t>
        </w:r>
        <w:r>
          <w:rPr>
            <w:noProof/>
          </w:rPr>
          <w:tab/>
        </w:r>
        <w:r>
          <w:rPr>
            <w:noProof/>
          </w:rPr>
          <w:fldChar w:fldCharType="begin"/>
        </w:r>
        <w:r>
          <w:rPr>
            <w:noProof/>
          </w:rPr>
          <w:instrText xml:space="preserve"> PAGEREF _Toc424076194 \h </w:instrText>
        </w:r>
        <w:r>
          <w:rPr>
            <w:noProof/>
          </w:rPr>
        </w:r>
      </w:ins>
      <w:r>
        <w:rPr>
          <w:noProof/>
        </w:rPr>
        <w:fldChar w:fldCharType="separate"/>
      </w:r>
      <w:ins w:id="340" w:author="Utilisateur de Microsoft Office" w:date="2015-07-07T23:46:00Z">
        <w:r>
          <w:rPr>
            <w:noProof/>
          </w:rPr>
          <w:t>37</w:t>
        </w:r>
        <w:r>
          <w:rPr>
            <w:noProof/>
          </w:rPr>
          <w:fldChar w:fldCharType="end"/>
        </w:r>
      </w:ins>
    </w:p>
    <w:p w14:paraId="7FD88695" w14:textId="77777777" w:rsidR="00615B2D" w:rsidRDefault="00615B2D">
      <w:pPr>
        <w:pStyle w:val="Tabledesillustrations"/>
        <w:tabs>
          <w:tab w:val="right" w:leader="underscore" w:pos="8488"/>
        </w:tabs>
        <w:rPr>
          <w:ins w:id="341" w:author="Utilisateur de Microsoft Office" w:date="2015-07-07T23:46:00Z"/>
          <w:i w:val="0"/>
          <w:noProof/>
          <w:sz w:val="24"/>
          <w:szCs w:val="24"/>
          <w:lang w:val="fr-CH"/>
        </w:rPr>
      </w:pPr>
      <w:ins w:id="342" w:author="Utilisateur de Microsoft Office" w:date="2015-07-07T23:46:00Z">
        <w:r>
          <w:rPr>
            <w:noProof/>
          </w:rPr>
          <w:t>FIGURE 3.6 - UNITS STATE INTERFACE</w:t>
        </w:r>
        <w:r>
          <w:rPr>
            <w:noProof/>
          </w:rPr>
          <w:tab/>
        </w:r>
        <w:r>
          <w:rPr>
            <w:noProof/>
          </w:rPr>
          <w:fldChar w:fldCharType="begin"/>
        </w:r>
        <w:r>
          <w:rPr>
            <w:noProof/>
          </w:rPr>
          <w:instrText xml:space="preserve"> PAGEREF _Toc424076196 \h </w:instrText>
        </w:r>
        <w:r>
          <w:rPr>
            <w:noProof/>
          </w:rPr>
        </w:r>
      </w:ins>
      <w:r>
        <w:rPr>
          <w:noProof/>
        </w:rPr>
        <w:fldChar w:fldCharType="separate"/>
      </w:r>
      <w:ins w:id="343" w:author="Utilisateur de Microsoft Office" w:date="2015-07-07T23:46:00Z">
        <w:r>
          <w:rPr>
            <w:noProof/>
          </w:rPr>
          <w:t>40</w:t>
        </w:r>
        <w:r>
          <w:rPr>
            <w:noProof/>
          </w:rPr>
          <w:fldChar w:fldCharType="end"/>
        </w:r>
      </w:ins>
    </w:p>
    <w:p w14:paraId="30AFFE49" w14:textId="77777777" w:rsidR="00615B2D" w:rsidRDefault="00615B2D">
      <w:pPr>
        <w:pStyle w:val="Tabledesillustrations"/>
        <w:tabs>
          <w:tab w:val="right" w:leader="underscore" w:pos="8488"/>
        </w:tabs>
        <w:rPr>
          <w:ins w:id="344" w:author="Utilisateur de Microsoft Office" w:date="2015-07-07T23:46:00Z"/>
          <w:i w:val="0"/>
          <w:noProof/>
          <w:sz w:val="24"/>
          <w:szCs w:val="24"/>
          <w:lang w:val="fr-CH"/>
        </w:rPr>
      </w:pPr>
      <w:ins w:id="345" w:author="Utilisateur de Microsoft Office" w:date="2015-07-07T23:46:00Z">
        <w:r>
          <w:rPr>
            <w:noProof/>
          </w:rPr>
          <w:t>FIGURE 3.8 - PATIENTS' STATE VIEW</w:t>
        </w:r>
        <w:r>
          <w:rPr>
            <w:noProof/>
          </w:rPr>
          <w:tab/>
        </w:r>
        <w:r>
          <w:rPr>
            <w:noProof/>
          </w:rPr>
          <w:fldChar w:fldCharType="begin"/>
        </w:r>
        <w:r>
          <w:rPr>
            <w:noProof/>
          </w:rPr>
          <w:instrText xml:space="preserve"> PAGEREF _Toc424076197 \h </w:instrText>
        </w:r>
        <w:r>
          <w:rPr>
            <w:noProof/>
          </w:rPr>
        </w:r>
      </w:ins>
      <w:r>
        <w:rPr>
          <w:noProof/>
        </w:rPr>
        <w:fldChar w:fldCharType="separate"/>
      </w:r>
      <w:ins w:id="346" w:author="Utilisateur de Microsoft Office" w:date="2015-07-07T23:46:00Z">
        <w:r>
          <w:rPr>
            <w:noProof/>
          </w:rPr>
          <w:t>40</w:t>
        </w:r>
        <w:r>
          <w:rPr>
            <w:noProof/>
          </w:rPr>
          <w:fldChar w:fldCharType="end"/>
        </w:r>
      </w:ins>
    </w:p>
    <w:p w14:paraId="6ABB0F9B" w14:textId="77777777" w:rsidR="00615B2D" w:rsidRDefault="00615B2D">
      <w:pPr>
        <w:pStyle w:val="Tabledesillustrations"/>
        <w:tabs>
          <w:tab w:val="right" w:leader="underscore" w:pos="8488"/>
        </w:tabs>
        <w:rPr>
          <w:ins w:id="347" w:author="Utilisateur de Microsoft Office" w:date="2015-07-07T23:46:00Z"/>
          <w:i w:val="0"/>
          <w:noProof/>
          <w:sz w:val="24"/>
          <w:szCs w:val="24"/>
          <w:lang w:val="fr-CH"/>
        </w:rPr>
      </w:pPr>
      <w:ins w:id="348" w:author="Utilisateur de Microsoft Office" w:date="2015-07-07T23:46:00Z">
        <w:r>
          <w:rPr>
            <w:noProof/>
          </w:rPr>
          <w:t>FIGURE 3.9 - INTERVENTION STATE'S VIEW</w:t>
        </w:r>
        <w:r>
          <w:rPr>
            <w:noProof/>
          </w:rPr>
          <w:tab/>
        </w:r>
        <w:r>
          <w:rPr>
            <w:noProof/>
          </w:rPr>
          <w:fldChar w:fldCharType="begin"/>
        </w:r>
        <w:r>
          <w:rPr>
            <w:noProof/>
          </w:rPr>
          <w:instrText xml:space="preserve"> PAGEREF _Toc424076198 \h </w:instrText>
        </w:r>
        <w:r>
          <w:rPr>
            <w:noProof/>
          </w:rPr>
        </w:r>
      </w:ins>
      <w:r>
        <w:rPr>
          <w:noProof/>
        </w:rPr>
        <w:fldChar w:fldCharType="separate"/>
      </w:r>
      <w:ins w:id="349" w:author="Utilisateur de Microsoft Office" w:date="2015-07-07T23:46:00Z">
        <w:r>
          <w:rPr>
            <w:noProof/>
          </w:rPr>
          <w:t>41</w:t>
        </w:r>
        <w:r>
          <w:rPr>
            <w:noProof/>
          </w:rPr>
          <w:fldChar w:fldCharType="end"/>
        </w:r>
      </w:ins>
    </w:p>
    <w:p w14:paraId="2552AC64" w14:textId="77777777" w:rsidR="00615B2D" w:rsidRDefault="00615B2D">
      <w:pPr>
        <w:pStyle w:val="Tabledesillustrations"/>
        <w:tabs>
          <w:tab w:val="right" w:leader="underscore" w:pos="8488"/>
        </w:tabs>
        <w:rPr>
          <w:ins w:id="350" w:author="Utilisateur de Microsoft Office" w:date="2015-07-07T23:46:00Z"/>
          <w:i w:val="0"/>
          <w:noProof/>
          <w:sz w:val="24"/>
          <w:szCs w:val="24"/>
          <w:lang w:val="fr-CH"/>
        </w:rPr>
      </w:pPr>
      <w:ins w:id="351" w:author="Utilisateur de Microsoft Office" w:date="2015-07-07T23:46:00Z">
        <w:r>
          <w:rPr>
            <w:noProof/>
          </w:rPr>
          <w:t>FIGURE 3.10 - RESERVES STATE'S VIEW</w:t>
        </w:r>
        <w:r>
          <w:rPr>
            <w:noProof/>
          </w:rPr>
          <w:tab/>
        </w:r>
        <w:r>
          <w:rPr>
            <w:noProof/>
          </w:rPr>
          <w:fldChar w:fldCharType="begin"/>
        </w:r>
        <w:r>
          <w:rPr>
            <w:noProof/>
          </w:rPr>
          <w:instrText xml:space="preserve"> PAGEREF _Toc424076199 \h </w:instrText>
        </w:r>
        <w:r>
          <w:rPr>
            <w:noProof/>
          </w:rPr>
        </w:r>
      </w:ins>
      <w:r>
        <w:rPr>
          <w:noProof/>
        </w:rPr>
        <w:fldChar w:fldCharType="separate"/>
      </w:r>
      <w:ins w:id="352" w:author="Utilisateur de Microsoft Office" w:date="2015-07-07T23:46:00Z">
        <w:r>
          <w:rPr>
            <w:noProof/>
          </w:rPr>
          <w:t>41</w:t>
        </w:r>
        <w:r>
          <w:rPr>
            <w:noProof/>
          </w:rPr>
          <w:fldChar w:fldCharType="end"/>
        </w:r>
      </w:ins>
    </w:p>
    <w:p w14:paraId="6FAC2E33" w14:textId="77777777" w:rsidR="00615B2D" w:rsidRDefault="00615B2D">
      <w:pPr>
        <w:pStyle w:val="Tabledesillustrations"/>
        <w:tabs>
          <w:tab w:val="right" w:leader="underscore" w:pos="8488"/>
        </w:tabs>
        <w:rPr>
          <w:ins w:id="353" w:author="Utilisateur de Microsoft Office" w:date="2015-07-07T23:46:00Z"/>
          <w:i w:val="0"/>
          <w:noProof/>
          <w:sz w:val="24"/>
          <w:szCs w:val="24"/>
          <w:lang w:val="fr-CH"/>
        </w:rPr>
      </w:pPr>
      <w:ins w:id="354" w:author="Utilisateur de Microsoft Office" w:date="2015-07-07T23:46:00Z">
        <w:r>
          <w:rPr>
            <w:noProof/>
          </w:rPr>
          <w:t>FIGURE 3.11 - RESERVES DETAIL STATE'S VIEW</w:t>
        </w:r>
        <w:r>
          <w:rPr>
            <w:noProof/>
          </w:rPr>
          <w:tab/>
        </w:r>
        <w:r>
          <w:rPr>
            <w:noProof/>
          </w:rPr>
          <w:fldChar w:fldCharType="begin"/>
        </w:r>
        <w:r>
          <w:rPr>
            <w:noProof/>
          </w:rPr>
          <w:instrText xml:space="preserve"> PAGEREF _Toc424076200 \h </w:instrText>
        </w:r>
        <w:r>
          <w:rPr>
            <w:noProof/>
          </w:rPr>
        </w:r>
      </w:ins>
      <w:r>
        <w:rPr>
          <w:noProof/>
        </w:rPr>
        <w:fldChar w:fldCharType="separate"/>
      </w:r>
      <w:ins w:id="355" w:author="Utilisateur de Microsoft Office" w:date="2015-07-07T23:46:00Z">
        <w:r>
          <w:rPr>
            <w:noProof/>
          </w:rPr>
          <w:t>42</w:t>
        </w:r>
        <w:r>
          <w:rPr>
            <w:noProof/>
          </w:rPr>
          <w:fldChar w:fldCharType="end"/>
        </w:r>
      </w:ins>
    </w:p>
    <w:p w14:paraId="3B754B5F" w14:textId="77777777" w:rsidR="00615B2D" w:rsidRDefault="00615B2D">
      <w:pPr>
        <w:pStyle w:val="Tabledesillustrations"/>
        <w:tabs>
          <w:tab w:val="right" w:leader="underscore" w:pos="8488"/>
        </w:tabs>
        <w:rPr>
          <w:ins w:id="356" w:author="Utilisateur de Microsoft Office" w:date="2015-07-07T23:46:00Z"/>
          <w:i w:val="0"/>
          <w:noProof/>
          <w:sz w:val="24"/>
          <w:szCs w:val="24"/>
          <w:lang w:val="fr-CH"/>
        </w:rPr>
      </w:pPr>
      <w:ins w:id="357" w:author="Utilisateur de Microsoft Office" w:date="2015-07-07T23:46:00Z">
        <w:r>
          <w:rPr>
            <w:noProof/>
          </w:rPr>
          <w:t>FIGURE 3.12 - VITALS STATE'S VIEW</w:t>
        </w:r>
        <w:r>
          <w:rPr>
            <w:noProof/>
          </w:rPr>
          <w:tab/>
        </w:r>
        <w:r>
          <w:rPr>
            <w:noProof/>
          </w:rPr>
          <w:fldChar w:fldCharType="begin"/>
        </w:r>
        <w:r>
          <w:rPr>
            <w:noProof/>
          </w:rPr>
          <w:instrText xml:space="preserve"> PAGEREF _Toc424076201 \h </w:instrText>
        </w:r>
        <w:r>
          <w:rPr>
            <w:noProof/>
          </w:rPr>
        </w:r>
      </w:ins>
      <w:r>
        <w:rPr>
          <w:noProof/>
        </w:rPr>
        <w:fldChar w:fldCharType="separate"/>
      </w:r>
      <w:ins w:id="358" w:author="Utilisateur de Microsoft Office" w:date="2015-07-07T23:46:00Z">
        <w:r>
          <w:rPr>
            <w:noProof/>
          </w:rPr>
          <w:t>43</w:t>
        </w:r>
        <w:r>
          <w:rPr>
            <w:noProof/>
          </w:rPr>
          <w:fldChar w:fldCharType="end"/>
        </w:r>
      </w:ins>
    </w:p>
    <w:p w14:paraId="1DD94445" w14:textId="77777777" w:rsidR="00615B2D" w:rsidRDefault="00615B2D">
      <w:pPr>
        <w:pStyle w:val="Tabledesillustrations"/>
        <w:tabs>
          <w:tab w:val="right" w:leader="underscore" w:pos="8488"/>
        </w:tabs>
        <w:rPr>
          <w:ins w:id="359" w:author="Utilisateur de Microsoft Office" w:date="2015-07-07T23:46:00Z"/>
          <w:i w:val="0"/>
          <w:noProof/>
          <w:sz w:val="24"/>
          <w:szCs w:val="24"/>
          <w:lang w:val="fr-CH"/>
        </w:rPr>
      </w:pPr>
      <w:ins w:id="360" w:author="Utilisateur de Microsoft Office" w:date="2015-07-07T23:46:00Z">
        <w:r>
          <w:rPr>
            <w:noProof/>
          </w:rPr>
          <w:t>FIGURE 3.13 - VITALS FULL HISTORIC STATE'S VIEW</w:t>
        </w:r>
        <w:r>
          <w:rPr>
            <w:noProof/>
          </w:rPr>
          <w:tab/>
        </w:r>
        <w:r>
          <w:rPr>
            <w:noProof/>
          </w:rPr>
          <w:fldChar w:fldCharType="begin"/>
        </w:r>
        <w:r>
          <w:rPr>
            <w:noProof/>
          </w:rPr>
          <w:instrText xml:space="preserve"> PAGEREF _Toc424076202 \h </w:instrText>
        </w:r>
        <w:r>
          <w:rPr>
            <w:noProof/>
          </w:rPr>
        </w:r>
      </w:ins>
      <w:r>
        <w:rPr>
          <w:noProof/>
        </w:rPr>
        <w:fldChar w:fldCharType="separate"/>
      </w:r>
      <w:ins w:id="361" w:author="Utilisateur de Microsoft Office" w:date="2015-07-07T23:46:00Z">
        <w:r>
          <w:rPr>
            <w:noProof/>
          </w:rPr>
          <w:t>44</w:t>
        </w:r>
        <w:r>
          <w:rPr>
            <w:noProof/>
          </w:rPr>
          <w:fldChar w:fldCharType="end"/>
        </w:r>
      </w:ins>
    </w:p>
    <w:p w14:paraId="331CCCDB" w14:textId="77777777" w:rsidR="00615B2D" w:rsidRDefault="00615B2D">
      <w:pPr>
        <w:pStyle w:val="Tabledesillustrations"/>
        <w:tabs>
          <w:tab w:val="right" w:leader="underscore" w:pos="8488"/>
        </w:tabs>
        <w:rPr>
          <w:ins w:id="362" w:author="Utilisateur de Microsoft Office" w:date="2015-07-07T23:46:00Z"/>
          <w:i w:val="0"/>
          <w:noProof/>
          <w:sz w:val="24"/>
          <w:szCs w:val="24"/>
          <w:lang w:val="fr-CH"/>
        </w:rPr>
      </w:pPr>
      <w:ins w:id="363" w:author="Utilisateur de Microsoft Office" w:date="2015-07-07T23:46:00Z">
        <w:r>
          <w:rPr>
            <w:noProof/>
          </w:rPr>
          <w:t>Figure 3.14 - PATIENTS' DATA STRUCTURE</w:t>
        </w:r>
        <w:r>
          <w:rPr>
            <w:noProof/>
          </w:rPr>
          <w:tab/>
        </w:r>
        <w:r>
          <w:rPr>
            <w:noProof/>
          </w:rPr>
          <w:fldChar w:fldCharType="begin"/>
        </w:r>
        <w:r>
          <w:rPr>
            <w:noProof/>
          </w:rPr>
          <w:instrText xml:space="preserve"> PAGEREF _Toc424076203 \h </w:instrText>
        </w:r>
        <w:r>
          <w:rPr>
            <w:noProof/>
          </w:rPr>
        </w:r>
      </w:ins>
      <w:r>
        <w:rPr>
          <w:noProof/>
        </w:rPr>
        <w:fldChar w:fldCharType="separate"/>
      </w:r>
      <w:ins w:id="364" w:author="Utilisateur de Microsoft Office" w:date="2015-07-07T23:46:00Z">
        <w:r>
          <w:rPr>
            <w:noProof/>
          </w:rPr>
          <w:t>45</w:t>
        </w:r>
        <w:r>
          <w:rPr>
            <w:noProof/>
          </w:rPr>
          <w:fldChar w:fldCharType="end"/>
        </w:r>
      </w:ins>
    </w:p>
    <w:p w14:paraId="72EBB377" w14:textId="77777777" w:rsidR="00615B2D" w:rsidRDefault="00615B2D">
      <w:pPr>
        <w:pStyle w:val="Tabledesillustrations"/>
        <w:tabs>
          <w:tab w:val="right" w:leader="underscore" w:pos="8488"/>
        </w:tabs>
        <w:rPr>
          <w:ins w:id="365" w:author="Utilisateur de Microsoft Office" w:date="2015-07-07T23:46:00Z"/>
          <w:i w:val="0"/>
          <w:noProof/>
          <w:sz w:val="24"/>
          <w:szCs w:val="24"/>
          <w:lang w:val="fr-CH"/>
        </w:rPr>
      </w:pPr>
      <w:ins w:id="366" w:author="Utilisateur de Microsoft Office" w:date="2015-07-07T23:46:00Z">
        <w:r>
          <w:rPr>
            <w:noProof/>
          </w:rPr>
          <w:t>FIGURE 3.15 - DATA TRANSMISSION PROTOCOL</w:t>
        </w:r>
        <w:r>
          <w:rPr>
            <w:noProof/>
          </w:rPr>
          <w:tab/>
        </w:r>
        <w:r>
          <w:rPr>
            <w:noProof/>
          </w:rPr>
          <w:fldChar w:fldCharType="begin"/>
        </w:r>
        <w:r>
          <w:rPr>
            <w:noProof/>
          </w:rPr>
          <w:instrText xml:space="preserve"> PAGEREF _Toc424076204 \h </w:instrText>
        </w:r>
        <w:r>
          <w:rPr>
            <w:noProof/>
          </w:rPr>
        </w:r>
      </w:ins>
      <w:r>
        <w:rPr>
          <w:noProof/>
        </w:rPr>
        <w:fldChar w:fldCharType="separate"/>
      </w:r>
      <w:ins w:id="367" w:author="Utilisateur de Microsoft Office" w:date="2015-07-07T23:46:00Z">
        <w:r>
          <w:rPr>
            <w:noProof/>
          </w:rPr>
          <w:t>46</w:t>
        </w:r>
        <w:r>
          <w:rPr>
            <w:noProof/>
          </w:rPr>
          <w:fldChar w:fldCharType="end"/>
        </w:r>
      </w:ins>
    </w:p>
    <w:p w14:paraId="5750C820" w14:textId="77777777" w:rsidR="00615B2D" w:rsidRDefault="00615B2D">
      <w:pPr>
        <w:pStyle w:val="Tabledesillustrations"/>
        <w:tabs>
          <w:tab w:val="right" w:leader="underscore" w:pos="8488"/>
        </w:tabs>
        <w:rPr>
          <w:ins w:id="368" w:author="Utilisateur de Microsoft Office" w:date="2015-07-07T23:46:00Z"/>
          <w:i w:val="0"/>
          <w:noProof/>
          <w:sz w:val="24"/>
          <w:szCs w:val="24"/>
          <w:lang w:val="fr-CH"/>
        </w:rPr>
      </w:pPr>
      <w:ins w:id="369" w:author="Utilisateur de Microsoft Office" w:date="2015-07-07T23:46:00Z">
        <w:r>
          <w:rPr>
            <w:noProof/>
          </w:rPr>
          <w:t>FIGURE 3.16 - BEACONS ORGANIZATION</w:t>
        </w:r>
        <w:r>
          <w:rPr>
            <w:noProof/>
          </w:rPr>
          <w:tab/>
        </w:r>
        <w:r>
          <w:rPr>
            <w:noProof/>
          </w:rPr>
          <w:fldChar w:fldCharType="begin"/>
        </w:r>
        <w:r>
          <w:rPr>
            <w:noProof/>
          </w:rPr>
          <w:instrText xml:space="preserve"> PAGEREF _Toc424076205 \h </w:instrText>
        </w:r>
        <w:r>
          <w:rPr>
            <w:noProof/>
          </w:rPr>
        </w:r>
      </w:ins>
      <w:r>
        <w:rPr>
          <w:noProof/>
        </w:rPr>
        <w:fldChar w:fldCharType="separate"/>
      </w:r>
      <w:ins w:id="370" w:author="Utilisateur de Microsoft Office" w:date="2015-07-07T23:46:00Z">
        <w:r>
          <w:rPr>
            <w:noProof/>
          </w:rPr>
          <w:t>47</w:t>
        </w:r>
        <w:r>
          <w:rPr>
            <w:noProof/>
          </w:rPr>
          <w:fldChar w:fldCharType="end"/>
        </w:r>
      </w:ins>
    </w:p>
    <w:p w14:paraId="511A630B" w14:textId="77777777" w:rsidR="00615B2D" w:rsidRDefault="00615B2D">
      <w:pPr>
        <w:pStyle w:val="Tabledesillustrations"/>
        <w:tabs>
          <w:tab w:val="right" w:leader="underscore" w:pos="8488"/>
        </w:tabs>
        <w:rPr>
          <w:ins w:id="371" w:author="Utilisateur de Microsoft Office" w:date="2015-07-07T23:46:00Z"/>
          <w:i w:val="0"/>
          <w:noProof/>
          <w:sz w:val="24"/>
          <w:szCs w:val="24"/>
          <w:lang w:val="fr-CH"/>
        </w:rPr>
      </w:pPr>
      <w:ins w:id="372" w:author="Utilisateur de Microsoft Office" w:date="2015-07-07T23:46:00Z">
        <w:r>
          <w:rPr>
            <w:noProof/>
          </w:rPr>
          <w:t>FIGURE 3.17 - HOSPITAL ROOMS EQUIPPED WITH BEACONS</w:t>
        </w:r>
        <w:r>
          <w:rPr>
            <w:noProof/>
          </w:rPr>
          <w:tab/>
        </w:r>
        <w:r>
          <w:rPr>
            <w:noProof/>
          </w:rPr>
          <w:fldChar w:fldCharType="begin"/>
        </w:r>
        <w:r>
          <w:rPr>
            <w:noProof/>
          </w:rPr>
          <w:instrText xml:space="preserve"> PAGEREF _Toc424076206 \h </w:instrText>
        </w:r>
        <w:r>
          <w:rPr>
            <w:noProof/>
          </w:rPr>
        </w:r>
      </w:ins>
      <w:r>
        <w:rPr>
          <w:noProof/>
        </w:rPr>
        <w:fldChar w:fldCharType="separate"/>
      </w:r>
      <w:ins w:id="373" w:author="Utilisateur de Microsoft Office" w:date="2015-07-07T23:46:00Z">
        <w:r>
          <w:rPr>
            <w:noProof/>
          </w:rPr>
          <w:t>47</w:t>
        </w:r>
        <w:r>
          <w:rPr>
            <w:noProof/>
          </w:rPr>
          <w:fldChar w:fldCharType="end"/>
        </w:r>
      </w:ins>
    </w:p>
    <w:p w14:paraId="735A58E5" w14:textId="77777777" w:rsidR="00E130D5" w:rsidDel="00615B2D" w:rsidRDefault="00E130D5">
      <w:pPr>
        <w:pStyle w:val="Tabledesillustrations"/>
        <w:tabs>
          <w:tab w:val="right" w:leader="underscore" w:pos="8488"/>
        </w:tabs>
        <w:rPr>
          <w:del w:id="374" w:author="Utilisateur de Microsoft Office" w:date="2015-07-07T23:46:00Z"/>
          <w:i w:val="0"/>
          <w:noProof/>
          <w:sz w:val="24"/>
          <w:szCs w:val="24"/>
          <w:lang w:val="fr-FR"/>
        </w:rPr>
      </w:pPr>
      <w:del w:id="375" w:author="Utilisateur de Microsoft Office" w:date="2015-07-07T23:46:00Z">
        <w:r w:rsidDel="00615B2D">
          <w:rPr>
            <w:noProof/>
          </w:rPr>
          <w:delText>FIGURE 1.1 - INITIAL INCA APPLICATION</w:delText>
        </w:r>
        <w:r w:rsidDel="00615B2D">
          <w:rPr>
            <w:noProof/>
          </w:rPr>
          <w:tab/>
          <w:delText>7</w:delText>
        </w:r>
      </w:del>
    </w:p>
    <w:p w14:paraId="6C112BCB" w14:textId="77777777" w:rsidR="00E130D5" w:rsidDel="00615B2D" w:rsidRDefault="00E130D5">
      <w:pPr>
        <w:pStyle w:val="Tabledesillustrations"/>
        <w:tabs>
          <w:tab w:val="right" w:leader="underscore" w:pos="8488"/>
        </w:tabs>
        <w:rPr>
          <w:del w:id="376" w:author="Utilisateur de Microsoft Office" w:date="2015-07-07T23:46:00Z"/>
          <w:i w:val="0"/>
          <w:noProof/>
          <w:sz w:val="24"/>
          <w:szCs w:val="24"/>
          <w:lang w:val="fr-FR"/>
        </w:rPr>
      </w:pPr>
      <w:del w:id="377" w:author="Utilisateur de Microsoft Office" w:date="2015-07-07T23:46:00Z">
        <w:r w:rsidDel="00615B2D">
          <w:rPr>
            <w:noProof/>
          </w:rPr>
          <w:delText>FIGURE 1.2 – NURSES’ CURRENT WORKFLOW</w:delText>
        </w:r>
        <w:r w:rsidDel="00615B2D">
          <w:rPr>
            <w:noProof/>
          </w:rPr>
          <w:tab/>
          <w:delText>8</w:delText>
        </w:r>
      </w:del>
    </w:p>
    <w:p w14:paraId="69CA0C72" w14:textId="77777777" w:rsidR="00E130D5" w:rsidDel="00615B2D" w:rsidRDefault="00E130D5">
      <w:pPr>
        <w:pStyle w:val="Tabledesillustrations"/>
        <w:tabs>
          <w:tab w:val="right" w:leader="underscore" w:pos="8488"/>
        </w:tabs>
        <w:rPr>
          <w:del w:id="378" w:author="Utilisateur de Microsoft Office" w:date="2015-07-07T23:46:00Z"/>
          <w:i w:val="0"/>
          <w:noProof/>
          <w:sz w:val="24"/>
          <w:szCs w:val="24"/>
          <w:lang w:val="fr-FR"/>
        </w:rPr>
      </w:pPr>
      <w:del w:id="379" w:author="Utilisateur de Microsoft Office" w:date="2015-07-07T23:46:00Z">
        <w:r w:rsidDel="00615B2D">
          <w:rPr>
            <w:noProof/>
          </w:rPr>
          <w:delText>FIGURE 1.3 - OVERALL DPI COMMUNICATIONS</w:delText>
        </w:r>
        <w:r w:rsidDel="00615B2D">
          <w:rPr>
            <w:noProof/>
          </w:rPr>
          <w:tab/>
          <w:delText>9</w:delText>
        </w:r>
      </w:del>
    </w:p>
    <w:p w14:paraId="074C5B71" w14:textId="77777777" w:rsidR="00E130D5" w:rsidDel="00615B2D" w:rsidRDefault="00E130D5">
      <w:pPr>
        <w:pStyle w:val="Tabledesillustrations"/>
        <w:tabs>
          <w:tab w:val="right" w:leader="underscore" w:pos="8488"/>
        </w:tabs>
        <w:rPr>
          <w:del w:id="380" w:author="Utilisateur de Microsoft Office" w:date="2015-07-07T23:46:00Z"/>
          <w:i w:val="0"/>
          <w:noProof/>
          <w:sz w:val="24"/>
          <w:szCs w:val="24"/>
          <w:lang w:val="fr-FR"/>
        </w:rPr>
      </w:pPr>
      <w:del w:id="381" w:author="Utilisateur de Microsoft Office" w:date="2015-07-07T23:46:00Z">
        <w:r w:rsidDel="00615B2D">
          <w:rPr>
            <w:noProof/>
          </w:rPr>
          <w:delText>FIGURE 1.4 – NEW NURSES’ WORKFLOW mobile tactile application that allow real time data entering</w:delText>
        </w:r>
        <w:r w:rsidDel="00615B2D">
          <w:rPr>
            <w:noProof/>
          </w:rPr>
          <w:tab/>
          <w:delText>10</w:delText>
        </w:r>
      </w:del>
    </w:p>
    <w:p w14:paraId="175CB25B" w14:textId="77777777" w:rsidR="00E130D5" w:rsidDel="00615B2D" w:rsidRDefault="00E130D5">
      <w:pPr>
        <w:pStyle w:val="Tabledesillustrations"/>
        <w:tabs>
          <w:tab w:val="right" w:leader="underscore" w:pos="8488"/>
        </w:tabs>
        <w:rPr>
          <w:del w:id="382" w:author="Utilisateur de Microsoft Office" w:date="2015-07-07T23:46:00Z"/>
          <w:i w:val="0"/>
          <w:noProof/>
          <w:sz w:val="24"/>
          <w:szCs w:val="24"/>
          <w:lang w:val="fr-FR"/>
        </w:rPr>
      </w:pPr>
      <w:del w:id="383" w:author="Utilisateur de Microsoft Office" w:date="2015-07-07T23:46:00Z">
        <w:r w:rsidDel="00615B2D">
          <w:rPr>
            <w:noProof/>
          </w:rPr>
          <w:delText>FIGURE 1.5 - FIRST INCA APPLICATION'S STRUCTURE</w:delText>
        </w:r>
        <w:r w:rsidDel="00615B2D">
          <w:rPr>
            <w:noProof/>
          </w:rPr>
          <w:tab/>
          <w:delText>11</w:delText>
        </w:r>
      </w:del>
    </w:p>
    <w:p w14:paraId="5A32F84A" w14:textId="77777777" w:rsidR="00E130D5" w:rsidDel="00615B2D" w:rsidRDefault="00E130D5">
      <w:pPr>
        <w:pStyle w:val="Tabledesillustrations"/>
        <w:tabs>
          <w:tab w:val="right" w:leader="underscore" w:pos="8488"/>
        </w:tabs>
        <w:rPr>
          <w:del w:id="384" w:author="Utilisateur de Microsoft Office" w:date="2015-07-07T23:46:00Z"/>
          <w:i w:val="0"/>
          <w:noProof/>
          <w:sz w:val="24"/>
          <w:szCs w:val="24"/>
          <w:lang w:val="fr-FR"/>
        </w:rPr>
      </w:pPr>
      <w:del w:id="385" w:author="Utilisateur de Microsoft Office" w:date="2015-07-07T23:46:00Z">
        <w:r w:rsidDel="00615B2D">
          <w:rPr>
            <w:noProof/>
          </w:rPr>
          <w:delText>FIGURE 1.6 - TOUCH GESTURE EXAMPLES</w:delText>
        </w:r>
        <w:r w:rsidDel="00615B2D">
          <w:rPr>
            <w:noProof/>
          </w:rPr>
          <w:tab/>
          <w:delText>14</w:delText>
        </w:r>
      </w:del>
    </w:p>
    <w:p w14:paraId="706C27AA" w14:textId="77777777" w:rsidR="00E130D5" w:rsidDel="00615B2D" w:rsidRDefault="00E130D5">
      <w:pPr>
        <w:pStyle w:val="Tabledesillustrations"/>
        <w:tabs>
          <w:tab w:val="right" w:leader="underscore" w:pos="8488"/>
        </w:tabs>
        <w:rPr>
          <w:del w:id="386" w:author="Utilisateur de Microsoft Office" w:date="2015-07-07T23:46:00Z"/>
          <w:i w:val="0"/>
          <w:noProof/>
          <w:sz w:val="24"/>
          <w:szCs w:val="24"/>
          <w:lang w:val="fr-FR"/>
        </w:rPr>
      </w:pPr>
      <w:del w:id="387" w:author="Utilisateur de Microsoft Office" w:date="2015-07-07T23:46:00Z">
        <w:r w:rsidDel="00615B2D">
          <w:rPr>
            <w:noProof/>
          </w:rPr>
          <w:delText>FIGURE 2.1 –THE STACK OF SOFTWARE TECHNOLOGIES USED IN THE PROJECT</w:delText>
        </w:r>
        <w:r w:rsidDel="00615B2D">
          <w:rPr>
            <w:noProof/>
          </w:rPr>
          <w:tab/>
          <w:delText>16</w:delText>
        </w:r>
      </w:del>
    </w:p>
    <w:p w14:paraId="003A9D79" w14:textId="77777777" w:rsidR="00E130D5" w:rsidDel="00615B2D" w:rsidRDefault="00E130D5">
      <w:pPr>
        <w:pStyle w:val="Tabledesillustrations"/>
        <w:tabs>
          <w:tab w:val="right" w:leader="underscore" w:pos="8488"/>
        </w:tabs>
        <w:rPr>
          <w:del w:id="388" w:author="Utilisateur de Microsoft Office" w:date="2015-07-07T23:46:00Z"/>
          <w:i w:val="0"/>
          <w:noProof/>
          <w:sz w:val="24"/>
          <w:szCs w:val="24"/>
          <w:lang w:val="fr-FR"/>
        </w:rPr>
      </w:pPr>
      <w:del w:id="389" w:author="Utilisateur de Microsoft Office" w:date="2015-07-07T23:46:00Z">
        <w:r w:rsidDel="00615B2D">
          <w:rPr>
            <w:noProof/>
          </w:rPr>
          <w:delText>FIGURE 2.2 – ANGULAR’S ARCHITECURE</w:delText>
        </w:r>
        <w:r w:rsidDel="00615B2D">
          <w:rPr>
            <w:noProof/>
          </w:rPr>
          <w:tab/>
          <w:delText>17</w:delText>
        </w:r>
      </w:del>
    </w:p>
    <w:p w14:paraId="63B7D00B" w14:textId="77777777" w:rsidR="00E130D5" w:rsidDel="00615B2D" w:rsidRDefault="00E130D5">
      <w:pPr>
        <w:pStyle w:val="Tabledesillustrations"/>
        <w:tabs>
          <w:tab w:val="right" w:leader="underscore" w:pos="8488"/>
        </w:tabs>
        <w:rPr>
          <w:del w:id="390" w:author="Utilisateur de Microsoft Office" w:date="2015-07-07T23:46:00Z"/>
          <w:i w:val="0"/>
          <w:noProof/>
          <w:sz w:val="24"/>
          <w:szCs w:val="24"/>
          <w:lang w:val="fr-FR"/>
        </w:rPr>
      </w:pPr>
      <w:del w:id="391" w:author="Utilisateur de Microsoft Office" w:date="2015-07-07T23:46:00Z">
        <w:r w:rsidDel="00615B2D">
          <w:rPr>
            <w:noProof/>
          </w:rPr>
          <w:delText>FIGURE 2.3 – TWO-WAY DATA BINDING WITH ANGULAR</w:delText>
        </w:r>
        <w:r w:rsidDel="00615B2D">
          <w:rPr>
            <w:noProof/>
          </w:rPr>
          <w:tab/>
          <w:delText>18</w:delText>
        </w:r>
      </w:del>
    </w:p>
    <w:p w14:paraId="1DB532D5" w14:textId="77777777" w:rsidR="00E130D5" w:rsidDel="00615B2D" w:rsidRDefault="00E130D5">
      <w:pPr>
        <w:pStyle w:val="Tabledesillustrations"/>
        <w:tabs>
          <w:tab w:val="right" w:leader="underscore" w:pos="8488"/>
        </w:tabs>
        <w:rPr>
          <w:del w:id="392" w:author="Utilisateur de Microsoft Office" w:date="2015-07-07T23:46:00Z"/>
          <w:i w:val="0"/>
          <w:noProof/>
          <w:sz w:val="24"/>
          <w:szCs w:val="24"/>
          <w:lang w:val="fr-FR"/>
        </w:rPr>
      </w:pPr>
      <w:del w:id="393" w:author="Utilisateur de Microsoft Office" w:date="2015-07-07T23:46:00Z">
        <w:r w:rsidDel="00615B2D">
          <w:rPr>
            <w:noProof/>
          </w:rPr>
          <w:delText>FIGURE 2.4 – INITIAL ANGULARJS APPLICATION DATA TRANSMISSION</w:delText>
        </w:r>
        <w:r w:rsidDel="00615B2D">
          <w:rPr>
            <w:noProof/>
          </w:rPr>
          <w:tab/>
          <w:delText>19</w:delText>
        </w:r>
      </w:del>
    </w:p>
    <w:p w14:paraId="4B6BC868" w14:textId="77777777" w:rsidR="00E130D5" w:rsidDel="00615B2D" w:rsidRDefault="00E130D5">
      <w:pPr>
        <w:pStyle w:val="Tabledesillustrations"/>
        <w:tabs>
          <w:tab w:val="right" w:leader="underscore" w:pos="8488"/>
        </w:tabs>
        <w:rPr>
          <w:del w:id="394" w:author="Utilisateur de Microsoft Office" w:date="2015-07-07T23:46:00Z"/>
          <w:i w:val="0"/>
          <w:noProof/>
          <w:sz w:val="24"/>
          <w:szCs w:val="24"/>
          <w:lang w:val="fr-FR"/>
        </w:rPr>
      </w:pPr>
      <w:del w:id="395" w:author="Utilisateur de Microsoft Office" w:date="2015-07-07T23:46:00Z">
        <w:r w:rsidDel="00615B2D">
          <w:rPr>
            <w:noProof/>
          </w:rPr>
          <w:delText>FIGURE 2.5 – DATA TRANSMISSION ON VIEW CHANGE</w:delText>
        </w:r>
        <w:r w:rsidDel="00615B2D">
          <w:rPr>
            <w:noProof/>
          </w:rPr>
          <w:tab/>
          <w:delText>20</w:delText>
        </w:r>
      </w:del>
    </w:p>
    <w:p w14:paraId="00F40C03" w14:textId="77777777" w:rsidR="00E130D5" w:rsidDel="00615B2D" w:rsidRDefault="00E130D5">
      <w:pPr>
        <w:pStyle w:val="Tabledesillustrations"/>
        <w:tabs>
          <w:tab w:val="right" w:leader="underscore" w:pos="8488"/>
        </w:tabs>
        <w:rPr>
          <w:del w:id="396" w:author="Utilisateur de Microsoft Office" w:date="2015-07-07T23:46:00Z"/>
          <w:i w:val="0"/>
          <w:noProof/>
          <w:sz w:val="24"/>
          <w:szCs w:val="24"/>
          <w:lang w:val="fr-FR"/>
        </w:rPr>
      </w:pPr>
      <w:del w:id="397" w:author="Utilisateur de Microsoft Office" w:date="2015-07-07T23:46:00Z">
        <w:r w:rsidDel="00615B2D">
          <w:rPr>
            <w:noProof/>
          </w:rPr>
          <w:delText>FIGURE 2.6 - UI-ROUTER AND UI-VIEW</w:delText>
        </w:r>
        <w:r w:rsidDel="00615B2D">
          <w:rPr>
            <w:noProof/>
          </w:rPr>
          <w:tab/>
          <w:delText>23</w:delText>
        </w:r>
      </w:del>
    </w:p>
    <w:p w14:paraId="2D7D747B" w14:textId="77777777" w:rsidR="00E130D5" w:rsidDel="00615B2D" w:rsidRDefault="00E130D5">
      <w:pPr>
        <w:pStyle w:val="Tabledesillustrations"/>
        <w:tabs>
          <w:tab w:val="right" w:leader="underscore" w:pos="8488"/>
        </w:tabs>
        <w:rPr>
          <w:del w:id="398" w:author="Utilisateur de Microsoft Office" w:date="2015-07-07T23:46:00Z"/>
          <w:i w:val="0"/>
          <w:noProof/>
          <w:sz w:val="24"/>
          <w:szCs w:val="24"/>
          <w:lang w:val="fr-FR"/>
        </w:rPr>
      </w:pPr>
      <w:del w:id="399" w:author="Utilisateur de Microsoft Office" w:date="2015-07-07T23:46:00Z">
        <w:r w:rsidDel="00615B2D">
          <w:rPr>
            <w:noProof/>
          </w:rPr>
          <w:delText>FIGURE 2.7 - UI-ROUTER AND INHERITED RESOLVED DEPENDENCIES</w:delText>
        </w:r>
        <w:r w:rsidDel="00615B2D">
          <w:rPr>
            <w:noProof/>
          </w:rPr>
          <w:tab/>
          <w:delText>24</w:delText>
        </w:r>
      </w:del>
    </w:p>
    <w:p w14:paraId="40EA5EAA" w14:textId="77777777" w:rsidR="00E130D5" w:rsidDel="00615B2D" w:rsidRDefault="00E130D5">
      <w:pPr>
        <w:pStyle w:val="Tabledesillustrations"/>
        <w:tabs>
          <w:tab w:val="right" w:leader="underscore" w:pos="8488"/>
        </w:tabs>
        <w:rPr>
          <w:del w:id="400" w:author="Utilisateur de Microsoft Office" w:date="2015-07-07T23:46:00Z"/>
          <w:i w:val="0"/>
          <w:noProof/>
          <w:sz w:val="24"/>
          <w:szCs w:val="24"/>
          <w:lang w:val="fr-FR"/>
        </w:rPr>
      </w:pPr>
      <w:del w:id="401" w:author="Utilisateur de Microsoft Office" w:date="2015-07-07T23:46:00Z">
        <w:r w:rsidDel="00615B2D">
          <w:rPr>
            <w:noProof/>
          </w:rPr>
          <w:delText>FIGURE 2.8 – APACHE CORDOVA’S LOGIC</w:delText>
        </w:r>
        <w:r w:rsidDel="00615B2D">
          <w:rPr>
            <w:noProof/>
          </w:rPr>
          <w:tab/>
          <w:delText>26</w:delText>
        </w:r>
      </w:del>
    </w:p>
    <w:p w14:paraId="7A3E65C6" w14:textId="77777777" w:rsidR="00E130D5" w:rsidDel="00615B2D" w:rsidRDefault="00E130D5">
      <w:pPr>
        <w:pStyle w:val="Tabledesillustrations"/>
        <w:tabs>
          <w:tab w:val="right" w:leader="underscore" w:pos="8488"/>
        </w:tabs>
        <w:rPr>
          <w:del w:id="402" w:author="Utilisateur de Microsoft Office" w:date="2015-07-07T23:46:00Z"/>
          <w:i w:val="0"/>
          <w:noProof/>
          <w:sz w:val="24"/>
          <w:szCs w:val="24"/>
          <w:lang w:val="fr-FR"/>
        </w:rPr>
      </w:pPr>
      <w:del w:id="403" w:author="Utilisateur de Microsoft Office" w:date="2015-07-07T23:46:00Z">
        <w:r w:rsidDel="00615B2D">
          <w:rPr>
            <w:noProof/>
          </w:rPr>
          <w:delText>FIGURE 2.9 – APACHE CORDOVA’S LOGIC DETAILS</w:delText>
        </w:r>
        <w:r w:rsidDel="00615B2D">
          <w:rPr>
            <w:noProof/>
          </w:rPr>
          <w:tab/>
          <w:delText>27</w:delText>
        </w:r>
      </w:del>
    </w:p>
    <w:p w14:paraId="46D3667F" w14:textId="77777777" w:rsidR="00E130D5" w:rsidDel="00615B2D" w:rsidRDefault="00E130D5">
      <w:pPr>
        <w:pStyle w:val="Tabledesillustrations"/>
        <w:tabs>
          <w:tab w:val="right" w:leader="underscore" w:pos="8488"/>
        </w:tabs>
        <w:rPr>
          <w:del w:id="404" w:author="Utilisateur de Microsoft Office" w:date="2015-07-07T23:46:00Z"/>
          <w:i w:val="0"/>
          <w:noProof/>
          <w:sz w:val="24"/>
          <w:szCs w:val="24"/>
          <w:lang w:val="fr-FR"/>
        </w:rPr>
      </w:pPr>
      <w:del w:id="405" w:author="Utilisateur de Microsoft Office" w:date="2015-07-07T23:46:00Z">
        <w:r w:rsidDel="00615B2D">
          <w:rPr>
            <w:noProof/>
          </w:rPr>
          <w:delText>FIGURE 2.10 – ESTIMOTE BEACON BREAKDOWN</w:delText>
        </w:r>
        <w:r w:rsidDel="00615B2D">
          <w:rPr>
            <w:noProof/>
          </w:rPr>
          <w:tab/>
          <w:delText>28</w:delText>
        </w:r>
      </w:del>
    </w:p>
    <w:p w14:paraId="371002DC" w14:textId="77777777" w:rsidR="00E130D5" w:rsidDel="00615B2D" w:rsidRDefault="00E130D5">
      <w:pPr>
        <w:pStyle w:val="Tabledesillustrations"/>
        <w:tabs>
          <w:tab w:val="right" w:leader="underscore" w:pos="8488"/>
        </w:tabs>
        <w:rPr>
          <w:del w:id="406" w:author="Utilisateur de Microsoft Office" w:date="2015-07-07T23:46:00Z"/>
          <w:i w:val="0"/>
          <w:noProof/>
          <w:sz w:val="24"/>
          <w:szCs w:val="24"/>
          <w:lang w:val="fr-FR"/>
        </w:rPr>
      </w:pPr>
      <w:del w:id="407" w:author="Utilisateur de Microsoft Office" w:date="2015-07-07T23:46:00Z">
        <w:r w:rsidDel="00615B2D">
          <w:rPr>
            <w:noProof/>
          </w:rPr>
          <w:delText>FIGURE 2.11 – BEACONS RANGING SYSTEM</w:delText>
        </w:r>
        <w:r w:rsidDel="00615B2D">
          <w:rPr>
            <w:noProof/>
          </w:rPr>
          <w:tab/>
          <w:delText>29</w:delText>
        </w:r>
      </w:del>
    </w:p>
    <w:p w14:paraId="7C4A7AE6" w14:textId="77777777" w:rsidR="00E130D5" w:rsidDel="00615B2D" w:rsidRDefault="00E130D5">
      <w:pPr>
        <w:pStyle w:val="Tabledesillustrations"/>
        <w:tabs>
          <w:tab w:val="right" w:leader="underscore" w:pos="8488"/>
        </w:tabs>
        <w:rPr>
          <w:del w:id="408" w:author="Utilisateur de Microsoft Office" w:date="2015-07-07T23:46:00Z"/>
          <w:i w:val="0"/>
          <w:noProof/>
          <w:sz w:val="24"/>
          <w:szCs w:val="24"/>
          <w:lang w:val="fr-FR"/>
        </w:rPr>
      </w:pPr>
      <w:del w:id="409" w:author="Utilisateur de Microsoft Office" w:date="2015-07-07T23:46:00Z">
        <w:r w:rsidDel="00615B2D">
          <w:rPr>
            <w:noProof/>
          </w:rPr>
          <w:delText>FIGURE 2.12 - OAUTH2 PROTOCOLE</w:delText>
        </w:r>
        <w:r w:rsidDel="00615B2D">
          <w:rPr>
            <w:noProof/>
          </w:rPr>
          <w:tab/>
          <w:delText>31</w:delText>
        </w:r>
      </w:del>
    </w:p>
    <w:p w14:paraId="5059C69C" w14:textId="77777777" w:rsidR="00E130D5" w:rsidDel="00615B2D" w:rsidRDefault="00E130D5">
      <w:pPr>
        <w:pStyle w:val="Tabledesillustrations"/>
        <w:tabs>
          <w:tab w:val="right" w:leader="underscore" w:pos="8488"/>
        </w:tabs>
        <w:rPr>
          <w:del w:id="410" w:author="Utilisateur de Microsoft Office" w:date="2015-07-07T23:46:00Z"/>
          <w:i w:val="0"/>
          <w:noProof/>
          <w:sz w:val="24"/>
          <w:szCs w:val="24"/>
          <w:lang w:val="fr-FR"/>
        </w:rPr>
      </w:pPr>
      <w:del w:id="411" w:author="Utilisateur de Microsoft Office" w:date="2015-07-07T23:46:00Z">
        <w:r w:rsidDel="00615B2D">
          <w:rPr>
            <w:noProof/>
          </w:rPr>
          <w:delText>FIGURE 3.1 – IONIC’S MAIN FOLDER</w:delText>
        </w:r>
        <w:r w:rsidDel="00615B2D">
          <w:rPr>
            <w:noProof/>
          </w:rPr>
          <w:tab/>
          <w:delText>32</w:delText>
        </w:r>
      </w:del>
    </w:p>
    <w:p w14:paraId="1F252EA8" w14:textId="77777777" w:rsidR="00E130D5" w:rsidDel="00615B2D" w:rsidRDefault="00E130D5">
      <w:pPr>
        <w:pStyle w:val="Tabledesillustrations"/>
        <w:tabs>
          <w:tab w:val="right" w:leader="underscore" w:pos="8488"/>
        </w:tabs>
        <w:rPr>
          <w:del w:id="412" w:author="Utilisateur de Microsoft Office" w:date="2015-07-07T23:46:00Z"/>
          <w:i w:val="0"/>
          <w:noProof/>
          <w:sz w:val="24"/>
          <w:szCs w:val="24"/>
          <w:lang w:val="fr-FR"/>
        </w:rPr>
      </w:pPr>
      <w:del w:id="413" w:author="Utilisateur de Microsoft Office" w:date="2015-07-07T23:46:00Z">
        <w:r w:rsidDel="00615B2D">
          <w:rPr>
            <w:noProof/>
          </w:rPr>
          <w:delText>FIGURE 3.2 – MAIN ANGULAR FOLDER</w:delText>
        </w:r>
        <w:r w:rsidDel="00615B2D">
          <w:rPr>
            <w:noProof/>
          </w:rPr>
          <w:tab/>
          <w:delText>33</w:delText>
        </w:r>
      </w:del>
    </w:p>
    <w:p w14:paraId="707BB0A8" w14:textId="77777777" w:rsidR="00E130D5" w:rsidDel="00615B2D" w:rsidRDefault="00E130D5">
      <w:pPr>
        <w:pStyle w:val="Tabledesillustrations"/>
        <w:tabs>
          <w:tab w:val="right" w:leader="underscore" w:pos="8488"/>
        </w:tabs>
        <w:rPr>
          <w:del w:id="414" w:author="Utilisateur de Microsoft Office" w:date="2015-07-07T23:46:00Z"/>
          <w:i w:val="0"/>
          <w:noProof/>
          <w:sz w:val="24"/>
          <w:szCs w:val="24"/>
          <w:lang w:val="fr-FR"/>
        </w:rPr>
      </w:pPr>
      <w:del w:id="415" w:author="Utilisateur de Microsoft Office" w:date="2015-07-07T23:46:00Z">
        <w:r w:rsidDel="00615B2D">
          <w:rPr>
            <w:noProof/>
          </w:rPr>
          <w:delText>FIGURE 3.3 – ANGULAR SCRIPTS FOLDER</w:delText>
        </w:r>
        <w:r w:rsidDel="00615B2D">
          <w:rPr>
            <w:noProof/>
          </w:rPr>
          <w:tab/>
          <w:delText>33</w:delText>
        </w:r>
      </w:del>
    </w:p>
    <w:p w14:paraId="5434FDC3" w14:textId="77777777" w:rsidR="00E130D5" w:rsidDel="00615B2D" w:rsidRDefault="00E130D5">
      <w:pPr>
        <w:pStyle w:val="Tabledesillustrations"/>
        <w:tabs>
          <w:tab w:val="right" w:leader="underscore" w:pos="8488"/>
        </w:tabs>
        <w:rPr>
          <w:del w:id="416" w:author="Utilisateur de Microsoft Office" w:date="2015-07-07T23:46:00Z"/>
          <w:i w:val="0"/>
          <w:noProof/>
          <w:sz w:val="24"/>
          <w:szCs w:val="24"/>
          <w:lang w:val="fr-FR"/>
        </w:rPr>
      </w:pPr>
      <w:del w:id="417" w:author="Utilisateur de Microsoft Office" w:date="2015-07-07T23:46:00Z">
        <w:r w:rsidDel="00615B2D">
          <w:rPr>
            <w:noProof/>
          </w:rPr>
          <w:delText>FIGURE 3.4 – INCA APPLICATION’S NAVIGATION</w:delText>
        </w:r>
        <w:r w:rsidDel="00615B2D">
          <w:rPr>
            <w:noProof/>
          </w:rPr>
          <w:tab/>
          <w:delText>34</w:delText>
        </w:r>
      </w:del>
    </w:p>
    <w:p w14:paraId="0FF80EDD" w14:textId="77777777" w:rsidR="00E130D5" w:rsidDel="00615B2D" w:rsidRDefault="00E130D5">
      <w:pPr>
        <w:pStyle w:val="Tabledesillustrations"/>
        <w:tabs>
          <w:tab w:val="right" w:leader="underscore" w:pos="8488"/>
        </w:tabs>
        <w:rPr>
          <w:del w:id="418" w:author="Utilisateur de Microsoft Office" w:date="2015-07-07T23:46:00Z"/>
          <w:i w:val="0"/>
          <w:noProof/>
          <w:sz w:val="24"/>
          <w:szCs w:val="24"/>
          <w:lang w:val="fr-FR"/>
        </w:rPr>
      </w:pPr>
      <w:del w:id="419" w:author="Utilisateur de Microsoft Office" w:date="2015-07-07T23:46:00Z">
        <w:r w:rsidDel="00615B2D">
          <w:rPr>
            <w:noProof/>
          </w:rPr>
          <w:delText>FIGURE 3.5 - UNITS STATE INTERFACE</w:delText>
        </w:r>
        <w:r w:rsidDel="00615B2D">
          <w:rPr>
            <w:noProof/>
          </w:rPr>
          <w:tab/>
          <w:delText>35</w:delText>
        </w:r>
      </w:del>
    </w:p>
    <w:p w14:paraId="3A5EF2C7" w14:textId="77777777" w:rsidR="00E130D5" w:rsidDel="00615B2D" w:rsidRDefault="00E130D5">
      <w:pPr>
        <w:pStyle w:val="Tabledesillustrations"/>
        <w:tabs>
          <w:tab w:val="right" w:leader="underscore" w:pos="8488"/>
        </w:tabs>
        <w:rPr>
          <w:del w:id="420" w:author="Utilisateur de Microsoft Office" w:date="2015-07-07T23:46:00Z"/>
          <w:i w:val="0"/>
          <w:noProof/>
          <w:sz w:val="24"/>
          <w:szCs w:val="24"/>
          <w:lang w:val="fr-FR"/>
        </w:rPr>
      </w:pPr>
      <w:del w:id="421" w:author="Utilisateur de Microsoft Office" w:date="2015-07-07T23:46:00Z">
        <w:r w:rsidDel="00615B2D">
          <w:rPr>
            <w:noProof/>
          </w:rPr>
          <w:delText>FIGURE 3.6 – ROOMS STATE’S VIEW</w:delText>
        </w:r>
        <w:r w:rsidDel="00615B2D">
          <w:rPr>
            <w:noProof/>
          </w:rPr>
          <w:tab/>
          <w:delText>36</w:delText>
        </w:r>
      </w:del>
    </w:p>
    <w:p w14:paraId="67948280" w14:textId="77777777" w:rsidR="00E130D5" w:rsidDel="00615B2D" w:rsidRDefault="00E130D5">
      <w:pPr>
        <w:pStyle w:val="Tabledesillustrations"/>
        <w:tabs>
          <w:tab w:val="right" w:leader="underscore" w:pos="8488"/>
        </w:tabs>
        <w:rPr>
          <w:del w:id="422" w:author="Utilisateur de Microsoft Office" w:date="2015-07-07T23:46:00Z"/>
          <w:i w:val="0"/>
          <w:noProof/>
          <w:sz w:val="24"/>
          <w:szCs w:val="24"/>
          <w:lang w:val="fr-FR"/>
        </w:rPr>
      </w:pPr>
      <w:del w:id="423" w:author="Utilisateur de Microsoft Office" w:date="2015-07-07T23:46:00Z">
        <w:r w:rsidDel="00615B2D">
          <w:rPr>
            <w:noProof/>
          </w:rPr>
          <w:delText>FIGURE 3.7 - PATIENTS' STATE VIEW</w:delText>
        </w:r>
        <w:r w:rsidDel="00615B2D">
          <w:rPr>
            <w:noProof/>
          </w:rPr>
          <w:tab/>
          <w:delText>37</w:delText>
        </w:r>
      </w:del>
    </w:p>
    <w:p w14:paraId="475F49E8" w14:textId="77777777" w:rsidR="00E130D5" w:rsidDel="00615B2D" w:rsidRDefault="00E130D5">
      <w:pPr>
        <w:pStyle w:val="Tabledesillustrations"/>
        <w:tabs>
          <w:tab w:val="right" w:leader="underscore" w:pos="8488"/>
        </w:tabs>
        <w:rPr>
          <w:del w:id="424" w:author="Utilisateur de Microsoft Office" w:date="2015-07-07T23:46:00Z"/>
          <w:i w:val="0"/>
          <w:noProof/>
          <w:sz w:val="24"/>
          <w:szCs w:val="24"/>
          <w:lang w:val="fr-FR"/>
        </w:rPr>
      </w:pPr>
      <w:del w:id="425" w:author="Utilisateur de Microsoft Office" w:date="2015-07-07T23:46:00Z">
        <w:r w:rsidDel="00615B2D">
          <w:rPr>
            <w:noProof/>
          </w:rPr>
          <w:delText>FIGURE 3.8 - INTERVENTION STATE'S VIEW</w:delText>
        </w:r>
        <w:r w:rsidDel="00615B2D">
          <w:rPr>
            <w:noProof/>
          </w:rPr>
          <w:tab/>
          <w:delText>38</w:delText>
        </w:r>
      </w:del>
    </w:p>
    <w:p w14:paraId="2DA32838" w14:textId="77777777" w:rsidR="00E130D5" w:rsidDel="00615B2D" w:rsidRDefault="00E130D5">
      <w:pPr>
        <w:pStyle w:val="Tabledesillustrations"/>
        <w:tabs>
          <w:tab w:val="right" w:leader="underscore" w:pos="8488"/>
        </w:tabs>
        <w:rPr>
          <w:del w:id="426" w:author="Utilisateur de Microsoft Office" w:date="2015-07-07T23:46:00Z"/>
          <w:i w:val="0"/>
          <w:noProof/>
          <w:sz w:val="24"/>
          <w:szCs w:val="24"/>
          <w:lang w:val="fr-FR"/>
        </w:rPr>
      </w:pPr>
      <w:del w:id="427" w:author="Utilisateur de Microsoft Office" w:date="2015-07-07T23:46:00Z">
        <w:r w:rsidDel="00615B2D">
          <w:rPr>
            <w:noProof/>
          </w:rPr>
          <w:delText>FIGURE 3.9 - RESERVES STATE'S VIEW</w:delText>
        </w:r>
        <w:r w:rsidDel="00615B2D">
          <w:rPr>
            <w:noProof/>
          </w:rPr>
          <w:tab/>
          <w:delText>39</w:delText>
        </w:r>
      </w:del>
    </w:p>
    <w:p w14:paraId="674AA523" w14:textId="77777777" w:rsidR="00E130D5" w:rsidDel="00615B2D" w:rsidRDefault="00E130D5">
      <w:pPr>
        <w:pStyle w:val="Tabledesillustrations"/>
        <w:tabs>
          <w:tab w:val="right" w:leader="underscore" w:pos="8488"/>
        </w:tabs>
        <w:rPr>
          <w:del w:id="428" w:author="Utilisateur de Microsoft Office" w:date="2015-07-07T23:46:00Z"/>
          <w:i w:val="0"/>
          <w:noProof/>
          <w:sz w:val="24"/>
          <w:szCs w:val="24"/>
          <w:lang w:val="fr-FR"/>
        </w:rPr>
      </w:pPr>
      <w:del w:id="429" w:author="Utilisateur de Microsoft Office" w:date="2015-07-07T23:46:00Z">
        <w:r w:rsidDel="00615B2D">
          <w:rPr>
            <w:noProof/>
          </w:rPr>
          <w:delText>FIGURE 3.10 - RESERVES DETAIL STATE'S VIEW</w:delText>
        </w:r>
        <w:r w:rsidDel="00615B2D">
          <w:rPr>
            <w:noProof/>
          </w:rPr>
          <w:tab/>
          <w:delText>40</w:delText>
        </w:r>
      </w:del>
    </w:p>
    <w:p w14:paraId="35AE23C8" w14:textId="77777777" w:rsidR="00E130D5" w:rsidDel="00615B2D" w:rsidRDefault="00E130D5">
      <w:pPr>
        <w:pStyle w:val="Tabledesillustrations"/>
        <w:tabs>
          <w:tab w:val="right" w:leader="underscore" w:pos="8488"/>
        </w:tabs>
        <w:rPr>
          <w:del w:id="430" w:author="Utilisateur de Microsoft Office" w:date="2015-07-07T23:46:00Z"/>
          <w:i w:val="0"/>
          <w:noProof/>
          <w:sz w:val="24"/>
          <w:szCs w:val="24"/>
          <w:lang w:val="fr-FR"/>
        </w:rPr>
      </w:pPr>
      <w:del w:id="431" w:author="Utilisateur de Microsoft Office" w:date="2015-07-07T23:46:00Z">
        <w:r w:rsidDel="00615B2D">
          <w:rPr>
            <w:noProof/>
          </w:rPr>
          <w:delText>FIGURE 3.11 - VITALS STATE'S VIEW</w:delText>
        </w:r>
        <w:r w:rsidDel="00615B2D">
          <w:rPr>
            <w:noProof/>
          </w:rPr>
          <w:tab/>
          <w:delText>41</w:delText>
        </w:r>
      </w:del>
    </w:p>
    <w:p w14:paraId="749F70FE" w14:textId="77777777" w:rsidR="00E130D5" w:rsidDel="00615B2D" w:rsidRDefault="00E130D5">
      <w:pPr>
        <w:pStyle w:val="Tabledesillustrations"/>
        <w:tabs>
          <w:tab w:val="right" w:leader="underscore" w:pos="8488"/>
        </w:tabs>
        <w:rPr>
          <w:del w:id="432" w:author="Utilisateur de Microsoft Office" w:date="2015-07-07T23:46:00Z"/>
          <w:i w:val="0"/>
          <w:noProof/>
          <w:sz w:val="24"/>
          <w:szCs w:val="24"/>
          <w:lang w:val="fr-FR"/>
        </w:rPr>
      </w:pPr>
      <w:del w:id="433" w:author="Utilisateur de Microsoft Office" w:date="2015-07-07T23:46:00Z">
        <w:r w:rsidDel="00615B2D">
          <w:rPr>
            <w:noProof/>
          </w:rPr>
          <w:delText>FIGURE 3.12 - VITALS FULL HISTORIC STATE'S VIEW</w:delText>
        </w:r>
        <w:r w:rsidDel="00615B2D">
          <w:rPr>
            <w:noProof/>
          </w:rPr>
          <w:tab/>
          <w:delText>42</w:delText>
        </w:r>
      </w:del>
    </w:p>
    <w:p w14:paraId="23BEA91A" w14:textId="77777777" w:rsidR="00E130D5" w:rsidDel="00615B2D" w:rsidRDefault="00E130D5">
      <w:pPr>
        <w:pStyle w:val="Tabledesillustrations"/>
        <w:tabs>
          <w:tab w:val="right" w:leader="underscore" w:pos="8488"/>
        </w:tabs>
        <w:rPr>
          <w:del w:id="434" w:author="Utilisateur de Microsoft Office" w:date="2015-07-07T23:46:00Z"/>
          <w:i w:val="0"/>
          <w:noProof/>
          <w:sz w:val="24"/>
          <w:szCs w:val="24"/>
          <w:lang w:val="fr-FR"/>
        </w:rPr>
      </w:pPr>
      <w:del w:id="435" w:author="Utilisateur de Microsoft Office" w:date="2015-07-07T23:46:00Z">
        <w:r w:rsidDel="00615B2D">
          <w:rPr>
            <w:noProof/>
          </w:rPr>
          <w:delText>Figure 3.13 - PATIENTS' DATA STRUCTURE</w:delText>
        </w:r>
        <w:r w:rsidDel="00615B2D">
          <w:rPr>
            <w:noProof/>
          </w:rPr>
          <w:tab/>
          <w:delText>43</w:delText>
        </w:r>
      </w:del>
    </w:p>
    <w:p w14:paraId="646A026A" w14:textId="77777777" w:rsidR="00E130D5" w:rsidDel="00615B2D" w:rsidRDefault="00E130D5">
      <w:pPr>
        <w:pStyle w:val="Tabledesillustrations"/>
        <w:tabs>
          <w:tab w:val="right" w:leader="underscore" w:pos="8488"/>
        </w:tabs>
        <w:rPr>
          <w:del w:id="436" w:author="Utilisateur de Microsoft Office" w:date="2015-07-07T23:46:00Z"/>
          <w:i w:val="0"/>
          <w:noProof/>
          <w:sz w:val="24"/>
          <w:szCs w:val="24"/>
          <w:lang w:val="fr-FR"/>
        </w:rPr>
      </w:pPr>
      <w:del w:id="437" w:author="Utilisateur de Microsoft Office" w:date="2015-07-07T23:46:00Z">
        <w:r w:rsidDel="00615B2D">
          <w:rPr>
            <w:noProof/>
          </w:rPr>
          <w:delText>FIGURE 3.14 - DATA TRANSMISSION PROTOCOL</w:delText>
        </w:r>
        <w:r w:rsidDel="00615B2D">
          <w:rPr>
            <w:noProof/>
          </w:rPr>
          <w:tab/>
          <w:delText>44</w:delText>
        </w:r>
      </w:del>
    </w:p>
    <w:p w14:paraId="51EB90A5" w14:textId="77777777" w:rsidR="00E130D5" w:rsidDel="00615B2D" w:rsidRDefault="00E130D5">
      <w:pPr>
        <w:pStyle w:val="Tabledesillustrations"/>
        <w:tabs>
          <w:tab w:val="right" w:leader="underscore" w:pos="8488"/>
        </w:tabs>
        <w:rPr>
          <w:del w:id="438" w:author="Utilisateur de Microsoft Office" w:date="2015-07-07T23:46:00Z"/>
          <w:i w:val="0"/>
          <w:noProof/>
          <w:sz w:val="24"/>
          <w:szCs w:val="24"/>
          <w:lang w:val="fr-FR"/>
        </w:rPr>
      </w:pPr>
      <w:del w:id="439" w:author="Utilisateur de Microsoft Office" w:date="2015-07-07T23:46:00Z">
        <w:r w:rsidDel="00615B2D">
          <w:rPr>
            <w:noProof/>
          </w:rPr>
          <w:delText>FIGURE 3.15 - BEACONS ORGANIZATION</w:delText>
        </w:r>
        <w:r w:rsidDel="00615B2D">
          <w:rPr>
            <w:noProof/>
          </w:rPr>
          <w:tab/>
          <w:delText>45</w:delText>
        </w:r>
      </w:del>
    </w:p>
    <w:p w14:paraId="5518F89C" w14:textId="77777777" w:rsidR="00E130D5" w:rsidDel="00615B2D" w:rsidRDefault="00E130D5">
      <w:pPr>
        <w:pStyle w:val="Tabledesillustrations"/>
        <w:tabs>
          <w:tab w:val="right" w:leader="underscore" w:pos="8488"/>
        </w:tabs>
        <w:rPr>
          <w:del w:id="440" w:author="Utilisateur de Microsoft Office" w:date="2015-07-07T23:46:00Z"/>
          <w:i w:val="0"/>
          <w:noProof/>
          <w:sz w:val="24"/>
          <w:szCs w:val="24"/>
          <w:lang w:val="fr-FR"/>
        </w:rPr>
      </w:pPr>
      <w:del w:id="441" w:author="Utilisateur de Microsoft Office" w:date="2015-07-07T23:46:00Z">
        <w:r w:rsidDel="00615B2D">
          <w:rPr>
            <w:noProof/>
          </w:rPr>
          <w:delText>FIGURE 3.16 - HOSPITAL ROOMS EQUIPPED WITH BEACONS</w:delText>
        </w:r>
        <w:r w:rsidDel="00615B2D">
          <w:rPr>
            <w:noProof/>
          </w:rPr>
          <w:tab/>
          <w:delText>45</w:delText>
        </w:r>
      </w:del>
    </w:p>
    <w:p w14:paraId="52A1D7D0" w14:textId="77777777" w:rsidR="00E130D5" w:rsidRPr="008F7F4C" w:rsidRDefault="00E130D5" w:rsidP="00E130D5">
      <w:r w:rsidRPr="00BA127F">
        <w:fldChar w:fldCharType="end"/>
      </w:r>
      <w:bookmarkStart w:id="442" w:name="_GoBack"/>
      <w:bookmarkEnd w:id="442"/>
    </w:p>
    <w:p w14:paraId="25E121E7" w14:textId="77777777" w:rsidR="00E130D5" w:rsidRPr="00BA127F" w:rsidRDefault="00E130D5" w:rsidP="00E130D5">
      <w:r w:rsidRPr="00BA127F">
        <w:br w:type="page"/>
      </w:r>
    </w:p>
    <w:p w14:paraId="48DE5E81" w14:textId="77777777" w:rsidR="00E130D5" w:rsidRPr="00BA127F" w:rsidRDefault="00E130D5" w:rsidP="00E130D5">
      <w:pPr>
        <w:pStyle w:val="Titre1"/>
      </w:pPr>
      <w:bookmarkStart w:id="443" w:name="_Toc424076125"/>
      <w:r w:rsidRPr="00BA127F">
        <w:lastRenderedPageBreak/>
        <w:t>Introduction</w:t>
      </w:r>
      <w:bookmarkEnd w:id="443"/>
    </w:p>
    <w:p w14:paraId="15DC4E90" w14:textId="77777777" w:rsidR="00E130D5" w:rsidRPr="00BA127F" w:rsidRDefault="00E130D5" w:rsidP="00805FCB">
      <w:pPr>
        <w:pStyle w:val="Titre2"/>
      </w:pPr>
      <w:r w:rsidRPr="00BA127F">
        <w:t xml:space="preserve"> </w:t>
      </w:r>
      <w:bookmarkStart w:id="444" w:name="_Toc424076126"/>
      <w:r w:rsidRPr="00BA127F">
        <w:t>Context</w:t>
      </w:r>
      <w:bookmarkEnd w:id="444"/>
    </w:p>
    <w:p w14:paraId="3FBE99AB" w14:textId="77777777" w:rsidR="00E130D5" w:rsidRPr="00BA127F" w:rsidRDefault="00E130D5" w:rsidP="00E130D5">
      <w:r w:rsidRPr="00BA127F">
        <w:t>At the Geneva University Hospitals, nurses use a desktop application to help them with their everyday work as illustrated on Figure 1.1.</w:t>
      </w:r>
    </w:p>
    <w:p w14:paraId="0E1A072C" w14:textId="77777777" w:rsidR="00E130D5" w:rsidRPr="008F7F4C" w:rsidRDefault="00E130D5" w:rsidP="00E130D5">
      <w:pPr>
        <w:keepNext/>
      </w:pPr>
      <w:r w:rsidRPr="008F20E2">
        <w:rPr>
          <w:noProof/>
          <w:lang w:val="fr-FR" w:eastAsia="fr-FR"/>
        </w:rPr>
        <w:drawing>
          <wp:inline distT="0" distB="0" distL="0" distR="0" wp14:anchorId="2D87B1F5" wp14:editId="49C2E051">
            <wp:extent cx="5849014" cy="4153358"/>
            <wp:effectExtent l="0" t="0" r="0" b="0"/>
            <wp:docPr id="32" name="Image 32" descr="mon disque:Users:Yvann:Documents:bachelor:bachelorproject:doc:images:Intervention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 disque:Users:Yvann:Documents:bachelor:bachelorproject:doc:images:InterventionDPI.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9014" cy="4153358"/>
                    </a:xfrm>
                    <a:prstGeom prst="rect">
                      <a:avLst/>
                    </a:prstGeom>
                    <a:noFill/>
                    <a:ln>
                      <a:noFill/>
                    </a:ln>
                  </pic:spPr>
                </pic:pic>
              </a:graphicData>
            </a:graphic>
          </wp:inline>
        </w:drawing>
      </w:r>
    </w:p>
    <w:p w14:paraId="1791D27E" w14:textId="716BC102" w:rsidR="00E130D5" w:rsidRPr="00BA127F" w:rsidRDefault="00E130D5" w:rsidP="003225BE">
      <w:pPr>
        <w:pStyle w:val="Lgende"/>
      </w:pPr>
      <w:bookmarkStart w:id="445" w:name="_Toc424076172"/>
      <w:r w:rsidRPr="00BA127F">
        <w:t xml:space="preserve">FIGURE </w:t>
      </w:r>
      <w:ins w:id="446" w:author="Utilisateur de Microsoft Office" w:date="2015-07-07T22:54:00Z">
        <w:r w:rsidR="006A37D4">
          <w:fldChar w:fldCharType="begin"/>
        </w:r>
        <w:r w:rsidR="006A37D4">
          <w:instrText xml:space="preserve"> STYLEREF 1 \s </w:instrText>
        </w:r>
      </w:ins>
      <w:r w:rsidR="006A37D4">
        <w:fldChar w:fldCharType="separate"/>
      </w:r>
      <w:r w:rsidR="006A37D4">
        <w:rPr>
          <w:noProof/>
        </w:rPr>
        <w:t>1</w:t>
      </w:r>
      <w:ins w:id="447"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448" w:author="Utilisateur de Microsoft Office" w:date="2015-07-07T22:54:00Z">
        <w:r w:rsidR="006A37D4">
          <w:rPr>
            <w:noProof/>
          </w:rPr>
          <w:t>1</w:t>
        </w:r>
        <w:r w:rsidR="006A37D4">
          <w:fldChar w:fldCharType="end"/>
        </w:r>
      </w:ins>
      <w:del w:id="449"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1</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1</w:delText>
        </w:r>
        <w:r w:rsidRPr="00BA127F" w:rsidDel="0061365E">
          <w:fldChar w:fldCharType="end"/>
        </w:r>
      </w:del>
      <w:r w:rsidRPr="00BA127F">
        <w:t xml:space="preserve"> - INITIAL INCA APPLICATION</w:t>
      </w:r>
      <w:bookmarkEnd w:id="445"/>
    </w:p>
    <w:p w14:paraId="5044E565" w14:textId="77777777" w:rsidR="00E130D5" w:rsidRPr="00BA127F" w:rsidRDefault="00E130D5" w:rsidP="00E130D5">
      <w:r w:rsidRPr="00BA127F">
        <w:t xml:space="preserve">Nurses have complicated changing schedules when working at the hospital. Let's consider a fictional nurse and let's name him </w:t>
      </w:r>
      <w:r w:rsidRPr="00BA127F">
        <w:rPr>
          <w:rStyle w:val="Emphase"/>
        </w:rPr>
        <w:t>Francis</w:t>
      </w:r>
      <w:r w:rsidRPr="00BA127F">
        <w:rPr>
          <w:b/>
        </w:rPr>
        <w:t xml:space="preserve">. </w:t>
      </w:r>
      <w:r w:rsidRPr="00BA127F">
        <w:t xml:space="preserve">On a typical working day, Francis must take a set of actions illustrated on Figure 1.2 and listed </w:t>
      </w:r>
      <w:proofErr w:type="gramStart"/>
      <w:r w:rsidRPr="00BA127F">
        <w:t>below :</w:t>
      </w:r>
      <w:proofErr w:type="gramEnd"/>
    </w:p>
    <w:p w14:paraId="7E212150" w14:textId="77777777" w:rsidR="00E130D5" w:rsidRPr="008F7F4C" w:rsidRDefault="00E130D5" w:rsidP="00E130D5">
      <w:pPr>
        <w:keepNext/>
      </w:pPr>
      <w:commentRangeStart w:id="450"/>
      <w:r w:rsidRPr="008F20E2">
        <w:rPr>
          <w:noProof/>
          <w:lang w:val="fr-FR" w:eastAsia="fr-FR"/>
        </w:rPr>
        <w:lastRenderedPageBreak/>
        <w:drawing>
          <wp:inline distT="0" distB="0" distL="0" distR="0" wp14:anchorId="542454DF" wp14:editId="10D8D9DD">
            <wp:extent cx="5756910" cy="1846580"/>
            <wp:effectExtent l="0" t="0" r="889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rses-current-workflow.jpg"/>
                    <pic:cNvPicPr/>
                  </pic:nvPicPr>
                  <pic:blipFill>
                    <a:blip r:embed="rId13">
                      <a:extLst>
                        <a:ext uri="{28A0092B-C50C-407E-A947-70E740481C1C}">
                          <a14:useLocalDpi xmlns:a14="http://schemas.microsoft.com/office/drawing/2010/main" val="0"/>
                        </a:ext>
                      </a:extLst>
                    </a:blip>
                    <a:stretch>
                      <a:fillRect/>
                    </a:stretch>
                  </pic:blipFill>
                  <pic:spPr>
                    <a:xfrm>
                      <a:off x="0" y="0"/>
                      <a:ext cx="5756910" cy="1846580"/>
                    </a:xfrm>
                    <a:prstGeom prst="rect">
                      <a:avLst/>
                    </a:prstGeom>
                  </pic:spPr>
                </pic:pic>
              </a:graphicData>
            </a:graphic>
          </wp:inline>
        </w:drawing>
      </w:r>
      <w:commentRangeEnd w:id="450"/>
      <w:r w:rsidR="00EF1E69">
        <w:rPr>
          <w:rStyle w:val="Marquedecommentaire"/>
          <w:rFonts w:eastAsiaTheme="minorHAnsi"/>
          <w:lang w:val="fr-CH" w:eastAsia="en-US"/>
        </w:rPr>
        <w:commentReference w:id="450"/>
      </w:r>
    </w:p>
    <w:p w14:paraId="58080128" w14:textId="7A4669F4" w:rsidR="00E130D5" w:rsidRPr="00BA127F" w:rsidRDefault="00E130D5" w:rsidP="003225BE">
      <w:pPr>
        <w:pStyle w:val="Lgende"/>
      </w:pPr>
      <w:bookmarkStart w:id="451" w:name="_Toc424076173"/>
      <w:r w:rsidRPr="00BA127F">
        <w:t xml:space="preserve">FIGURE </w:t>
      </w:r>
      <w:ins w:id="452" w:author="Utilisateur de Microsoft Office" w:date="2015-07-07T22:54:00Z">
        <w:r w:rsidR="006A37D4">
          <w:fldChar w:fldCharType="begin"/>
        </w:r>
        <w:r w:rsidR="006A37D4">
          <w:instrText xml:space="preserve"> STYLEREF 1 \s </w:instrText>
        </w:r>
      </w:ins>
      <w:r w:rsidR="006A37D4">
        <w:fldChar w:fldCharType="separate"/>
      </w:r>
      <w:r w:rsidR="006A37D4">
        <w:rPr>
          <w:noProof/>
        </w:rPr>
        <w:t>1</w:t>
      </w:r>
      <w:ins w:id="453"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454" w:author="Utilisateur de Microsoft Office" w:date="2015-07-07T22:54:00Z">
        <w:r w:rsidR="006A37D4">
          <w:rPr>
            <w:noProof/>
          </w:rPr>
          <w:t>2</w:t>
        </w:r>
        <w:r w:rsidR="006A37D4">
          <w:fldChar w:fldCharType="end"/>
        </w:r>
      </w:ins>
      <w:del w:id="455"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1</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2</w:delText>
        </w:r>
        <w:r w:rsidRPr="00BA127F" w:rsidDel="0061365E">
          <w:fldChar w:fldCharType="end"/>
        </w:r>
      </w:del>
      <w:r w:rsidRPr="00BA127F">
        <w:t xml:space="preserve"> – NURSES’ CURRENT WORKFLOW</w:t>
      </w:r>
      <w:bookmarkEnd w:id="451"/>
    </w:p>
    <w:p w14:paraId="4621488D" w14:textId="77777777" w:rsidR="00E130D5" w:rsidRPr="00BA127F" w:rsidRDefault="00E130D5" w:rsidP="00E130D5">
      <w:pPr>
        <w:pStyle w:val="Pardeliste"/>
        <w:numPr>
          <w:ilvl w:val="0"/>
          <w:numId w:val="5"/>
        </w:numPr>
      </w:pPr>
      <w:r w:rsidRPr="00BA127F">
        <w:rPr>
          <w:rStyle w:val="Emphase"/>
        </w:rPr>
        <w:t>Francis</w:t>
      </w:r>
      <w:r w:rsidRPr="00BA127F">
        <w:t xml:space="preserve"> logs into the desktop application and prints a sheet for every patient he has to visit today.</w:t>
      </w:r>
    </w:p>
    <w:p w14:paraId="05E92E14" w14:textId="7B4D19B1" w:rsidR="00E130D5" w:rsidRPr="00BA127F" w:rsidRDefault="00E130D5" w:rsidP="00E130D5">
      <w:pPr>
        <w:pStyle w:val="Pardeliste"/>
        <w:numPr>
          <w:ilvl w:val="0"/>
          <w:numId w:val="5"/>
        </w:numPr>
        <w:rPr>
          <w:b/>
        </w:rPr>
      </w:pPr>
      <w:r w:rsidRPr="00BA127F">
        <w:rPr>
          <w:rStyle w:val="Emphase"/>
        </w:rPr>
        <w:t>Francis</w:t>
      </w:r>
      <w:r w:rsidRPr="00BA127F">
        <w:rPr>
          <w:b/>
        </w:rPr>
        <w:t xml:space="preserve"> </w:t>
      </w:r>
      <w:r w:rsidRPr="00BA127F">
        <w:t xml:space="preserve">has now a lot of paper with him; he chooses which </w:t>
      </w:r>
      <w:del w:id="456" w:author="Utilisateur de Microsoft Office" w:date="2015-07-07T16:48:00Z">
        <w:r w:rsidRPr="00BA127F" w:rsidDel="00085EC9">
          <w:delText xml:space="preserve">one </w:delText>
        </w:r>
      </w:del>
      <w:ins w:id="457" w:author="Utilisateur de Microsoft Office" w:date="2015-07-07T16:48:00Z">
        <w:r w:rsidR="00085EC9">
          <w:t>paper sheets</w:t>
        </w:r>
        <w:r w:rsidR="00085EC9" w:rsidRPr="00BA127F">
          <w:t xml:space="preserve"> </w:t>
        </w:r>
      </w:ins>
      <w:r w:rsidRPr="00BA127F">
        <w:t>he will use shortly</w:t>
      </w:r>
      <w:r w:rsidRPr="008F7F4C">
        <w:t xml:space="preserve"> and visit</w:t>
      </w:r>
      <w:r w:rsidRPr="00BA127F">
        <w:t>s the patients in different rooms.</w:t>
      </w:r>
    </w:p>
    <w:p w14:paraId="5D997B79" w14:textId="77777777" w:rsidR="00E130D5" w:rsidRPr="00BA127F" w:rsidRDefault="00E130D5" w:rsidP="00E130D5">
      <w:pPr>
        <w:pStyle w:val="Pardeliste"/>
        <w:numPr>
          <w:ilvl w:val="0"/>
          <w:numId w:val="5"/>
        </w:numPr>
        <w:rPr>
          <w:b/>
        </w:rPr>
      </w:pPr>
      <w:r w:rsidRPr="00BA127F">
        <w:t>He notes on those sheets everything he does, when he does it and how the patient reacted if necessary.</w:t>
      </w:r>
    </w:p>
    <w:p w14:paraId="6422B25D" w14:textId="77777777" w:rsidR="00E130D5" w:rsidRPr="00BA127F" w:rsidRDefault="00E130D5" w:rsidP="00E130D5">
      <w:pPr>
        <w:pStyle w:val="Pardeliste"/>
        <w:numPr>
          <w:ilvl w:val="0"/>
          <w:numId w:val="5"/>
        </w:numPr>
        <w:rPr>
          <w:b/>
        </w:rPr>
      </w:pPr>
      <w:r w:rsidRPr="00BA127F">
        <w:t>Once he’s finished, he goes back and takes the next sheets for the next group of patients he will visit.</w:t>
      </w:r>
    </w:p>
    <w:p w14:paraId="222178B9" w14:textId="77777777" w:rsidR="00E130D5" w:rsidRPr="00BA127F" w:rsidRDefault="00E130D5" w:rsidP="00E130D5">
      <w:pPr>
        <w:pStyle w:val="Pardeliste"/>
        <w:numPr>
          <w:ilvl w:val="0"/>
          <w:numId w:val="5"/>
        </w:numPr>
        <w:rPr>
          <w:b/>
        </w:rPr>
      </w:pPr>
      <w:r w:rsidRPr="00BA127F">
        <w:rPr>
          <w:rStyle w:val="Emphase"/>
        </w:rPr>
        <w:t>Francis</w:t>
      </w:r>
      <w:r w:rsidRPr="00BA127F">
        <w:rPr>
          <w:b/>
        </w:rPr>
        <w:t xml:space="preserve"> </w:t>
      </w:r>
      <w:r w:rsidRPr="00BA127F">
        <w:t>has a lot of paper to take care of.</w:t>
      </w:r>
    </w:p>
    <w:p w14:paraId="79210A00" w14:textId="3D519A71" w:rsidR="00E130D5" w:rsidRPr="008F7F4C" w:rsidRDefault="00E130D5" w:rsidP="00E130D5">
      <w:pPr>
        <w:pStyle w:val="Pardeliste"/>
        <w:numPr>
          <w:ilvl w:val="0"/>
          <w:numId w:val="5"/>
        </w:numPr>
        <w:rPr>
          <w:b/>
        </w:rPr>
      </w:pPr>
      <w:r w:rsidRPr="00BA127F">
        <w:rPr>
          <w:rStyle w:val="Emphase"/>
        </w:rPr>
        <w:t>Francis</w:t>
      </w:r>
      <w:r w:rsidRPr="00BA127F">
        <w:rPr>
          <w:b/>
        </w:rPr>
        <w:t xml:space="preserve"> </w:t>
      </w:r>
      <w:r w:rsidRPr="00BA127F">
        <w:t xml:space="preserve">takes every sheet one by one and rewrites their content into the </w:t>
      </w:r>
      <w:commentRangeStart w:id="458"/>
      <w:r w:rsidRPr="00BA127F">
        <w:t>computer system</w:t>
      </w:r>
      <w:commentRangeEnd w:id="458"/>
      <w:r w:rsidR="00E45713">
        <w:rPr>
          <w:rStyle w:val="Marquedecommentaire"/>
          <w:rFonts w:eastAsiaTheme="minorHAnsi"/>
          <w:lang w:val="fr-CH" w:eastAsia="en-US"/>
        </w:rPr>
        <w:commentReference w:id="458"/>
      </w:r>
      <w:r w:rsidRPr="00BA127F">
        <w:rPr>
          <w:b/>
        </w:rPr>
        <w:t>.</w:t>
      </w:r>
    </w:p>
    <w:p w14:paraId="03899611" w14:textId="77777777" w:rsidR="00E130D5" w:rsidRPr="00BA127F" w:rsidRDefault="00E130D5" w:rsidP="00E130D5"/>
    <w:p w14:paraId="504ECB96" w14:textId="77777777" w:rsidR="00E130D5" w:rsidRPr="00BA127F" w:rsidRDefault="00E130D5" w:rsidP="00E130D5">
      <w:r w:rsidRPr="00BA127F">
        <w:t>Taking apart the fact that this is an old fashion way of working, this workflow presents some very important issues that should be fixed.</w:t>
      </w:r>
    </w:p>
    <w:p w14:paraId="79E52948" w14:textId="77777777" w:rsidR="00E130D5" w:rsidRPr="00BA127F" w:rsidRDefault="00E130D5" w:rsidP="00E130D5">
      <w:r w:rsidRPr="00BA127F">
        <w:rPr>
          <w:rStyle w:val="Emphase"/>
        </w:rPr>
        <w:t>Francis</w:t>
      </w:r>
      <w:r w:rsidRPr="00BA127F">
        <w:t xml:space="preserve"> and his co-workers have different way of writing, sometimes they’re tired and just don’t write as well as when they started working. They don’t watch the exact time for every intervention they perform, which means data can be inaccurate and in the medical field, accuracy is paramount.</w:t>
      </w:r>
    </w:p>
    <w:p w14:paraId="676DAFA8" w14:textId="77777777" w:rsidR="00E130D5" w:rsidRPr="00BA127F" w:rsidRDefault="00E130D5" w:rsidP="00E130D5">
      <w:r w:rsidRPr="00BA127F">
        <w:t xml:space="preserve">In addition, </w:t>
      </w:r>
      <w:r w:rsidRPr="00BA127F">
        <w:rPr>
          <w:rStyle w:val="Emphase"/>
        </w:rPr>
        <w:t>Francis</w:t>
      </w:r>
      <w:r w:rsidRPr="00BA127F">
        <w:rPr>
          <w:b/>
        </w:rPr>
        <w:t xml:space="preserve"> </w:t>
      </w:r>
      <w:r w:rsidRPr="00BA127F">
        <w:t xml:space="preserve">can mistype or misread something and enter wrong data into the system. There’s a double risk for errors and that puts a lot of pressure on </w:t>
      </w:r>
      <w:r w:rsidRPr="00BA127F">
        <w:rPr>
          <w:rStyle w:val="Emphase"/>
        </w:rPr>
        <w:t>Francis</w:t>
      </w:r>
      <w:r w:rsidRPr="00BA127F">
        <w:t>’.</w:t>
      </w:r>
    </w:p>
    <w:p w14:paraId="75F8ADA6" w14:textId="77777777" w:rsidR="00E130D5" w:rsidRPr="00BA127F" w:rsidRDefault="00E130D5" w:rsidP="00E130D5">
      <w:r w:rsidRPr="00BA127F">
        <w:t>The hospital desires something that would increase the accuracy of both measures</w:t>
      </w:r>
      <w:r w:rsidRPr="008F7F4C">
        <w:t xml:space="preserve"> and</w:t>
      </w:r>
      <w:r w:rsidRPr="00BA127F">
        <w:t xml:space="preserve"> typing/reading, allowing almost real-time data synchronization for all the working employees on a medium much less volatile than paper.</w:t>
      </w:r>
    </w:p>
    <w:p w14:paraId="602AAF8A" w14:textId="77777777" w:rsidR="00E130D5" w:rsidRPr="00BA127F" w:rsidRDefault="00E130D5" w:rsidP="00805FCB">
      <w:pPr>
        <w:pStyle w:val="Titre2"/>
      </w:pPr>
      <w:bookmarkStart w:id="459" w:name="_Toc424076127"/>
      <w:r w:rsidRPr="00BA127F">
        <w:t>IT architecture for nurses</w:t>
      </w:r>
      <w:bookmarkEnd w:id="459"/>
    </w:p>
    <w:p w14:paraId="609D333F" w14:textId="77777777" w:rsidR="00E130D5" w:rsidRPr="00BA127F" w:rsidRDefault="00E130D5" w:rsidP="00E130D5">
      <w:r w:rsidRPr="00BA127F">
        <w:t xml:space="preserve">The hospital hosts many servers storing not only patient’s data, but also data related to the staff, such as nurses. In the case of our nurse </w:t>
      </w:r>
      <w:r w:rsidRPr="00BA127F">
        <w:rPr>
          <w:rStyle w:val="Emphase"/>
        </w:rPr>
        <w:t>Francis</w:t>
      </w:r>
      <w:r w:rsidRPr="00BA127F">
        <w:t>, after connecting to the system, he receives a list of all the patients he must visit during his current shift.</w:t>
      </w:r>
    </w:p>
    <w:p w14:paraId="09C3EA3B" w14:textId="77777777" w:rsidR="00E130D5" w:rsidRPr="00BA127F" w:rsidRDefault="00E130D5" w:rsidP="00E130D5">
      <w:r w:rsidRPr="00BA127F">
        <w:lastRenderedPageBreak/>
        <w:t xml:space="preserve">To read data from the Hospital’s servers, </w:t>
      </w:r>
      <w:r w:rsidRPr="00BA127F">
        <w:rPr>
          <w:rStyle w:val="Emphase"/>
        </w:rPr>
        <w:t>Francis</w:t>
      </w:r>
      <w:r w:rsidRPr="00BA127F">
        <w:t xml:space="preserve"> needs to use a trusted machine that will connect to a proxy service in order to ask for the “Dossier Patient </w:t>
      </w:r>
      <w:proofErr w:type="spellStart"/>
      <w:r w:rsidRPr="00BA127F">
        <w:t>Intégré</w:t>
      </w:r>
      <w:proofErr w:type="spellEnd"/>
      <w:r w:rsidRPr="00BA127F">
        <w:t>” / “Integrated Patient File” (</w:t>
      </w:r>
      <w:r w:rsidRPr="00BA127F">
        <w:rPr>
          <w:rStyle w:val="Emphase"/>
        </w:rPr>
        <w:t>DPI</w:t>
      </w:r>
      <w:r w:rsidRPr="00BA127F">
        <w:t>). The whole procedure is shown on Figure 1.3.</w:t>
      </w:r>
    </w:p>
    <w:p w14:paraId="3BFD93F4" w14:textId="77777777" w:rsidR="00E130D5" w:rsidRPr="008F7F4C" w:rsidRDefault="00E130D5" w:rsidP="00E130D5">
      <w:pPr>
        <w:keepNext/>
      </w:pPr>
      <w:r w:rsidRPr="008F20E2">
        <w:rPr>
          <w:noProof/>
          <w:lang w:val="fr-FR" w:eastAsia="fr-FR"/>
        </w:rPr>
        <w:drawing>
          <wp:inline distT="0" distB="0" distL="0" distR="0" wp14:anchorId="6A2AA782" wp14:editId="091B8854">
            <wp:extent cx="5750559" cy="6569859"/>
            <wp:effectExtent l="0" t="0" r="0" b="889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n disque:Users:Yvann:Documents:bachelor:bachelorproject:doc:images:hug-communication-dpi-diagramm.jp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50559" cy="6569859"/>
                    </a:xfrm>
                    <a:prstGeom prst="rect">
                      <a:avLst/>
                    </a:prstGeom>
                    <a:noFill/>
                    <a:ln>
                      <a:noFill/>
                    </a:ln>
                  </pic:spPr>
                </pic:pic>
              </a:graphicData>
            </a:graphic>
          </wp:inline>
        </w:drawing>
      </w:r>
    </w:p>
    <w:p w14:paraId="0A21CC2A" w14:textId="4D583C90" w:rsidR="00E130D5" w:rsidRPr="00BA127F" w:rsidRDefault="00E130D5" w:rsidP="003225BE">
      <w:pPr>
        <w:pStyle w:val="Lgende"/>
      </w:pPr>
      <w:bookmarkStart w:id="460" w:name="_Toc424076174"/>
      <w:r w:rsidRPr="00BA127F">
        <w:t xml:space="preserve">FIGURE </w:t>
      </w:r>
      <w:ins w:id="461" w:author="Utilisateur de Microsoft Office" w:date="2015-07-07T22:54:00Z">
        <w:r w:rsidR="006A37D4">
          <w:fldChar w:fldCharType="begin"/>
        </w:r>
        <w:r w:rsidR="006A37D4">
          <w:instrText xml:space="preserve"> STYLEREF 1 \s </w:instrText>
        </w:r>
      </w:ins>
      <w:r w:rsidR="006A37D4">
        <w:fldChar w:fldCharType="separate"/>
      </w:r>
      <w:r w:rsidR="006A37D4">
        <w:rPr>
          <w:noProof/>
        </w:rPr>
        <w:t>1</w:t>
      </w:r>
      <w:ins w:id="462"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463" w:author="Utilisateur de Microsoft Office" w:date="2015-07-07T22:54:00Z">
        <w:r w:rsidR="006A37D4">
          <w:rPr>
            <w:noProof/>
          </w:rPr>
          <w:t>3</w:t>
        </w:r>
        <w:r w:rsidR="006A37D4">
          <w:fldChar w:fldCharType="end"/>
        </w:r>
      </w:ins>
      <w:del w:id="464"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1</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3</w:delText>
        </w:r>
        <w:r w:rsidRPr="00BA127F" w:rsidDel="0061365E">
          <w:fldChar w:fldCharType="end"/>
        </w:r>
      </w:del>
      <w:r w:rsidRPr="00BA127F">
        <w:t xml:space="preserve"> - OVERALL DPI COMMUNICATIONS</w:t>
      </w:r>
      <w:bookmarkEnd w:id="460"/>
    </w:p>
    <w:p w14:paraId="4DA21689" w14:textId="77777777" w:rsidR="00E130D5" w:rsidRPr="00BA127F" w:rsidRDefault="00E130D5" w:rsidP="00E130D5">
      <w:r w:rsidRPr="00BA127F">
        <w:t xml:space="preserve">To get access to the proxy, the user must be authenticated on </w:t>
      </w:r>
      <w:r w:rsidRPr="00BA127F">
        <w:rPr>
          <w:rStyle w:val="Emphase"/>
        </w:rPr>
        <w:t>HUG’s</w:t>
      </w:r>
      <w:r w:rsidRPr="00BA127F">
        <w:t xml:space="preserve"> authentications servers to get a token allowing the application to query the proxy through </w:t>
      </w:r>
      <w:r w:rsidRPr="00BA127F">
        <w:rPr>
          <w:rStyle w:val="Emphase"/>
        </w:rPr>
        <w:t>remote</w:t>
      </w:r>
      <w:r w:rsidRPr="00BA127F">
        <w:rPr>
          <w:b/>
        </w:rPr>
        <w:t xml:space="preserve"> </w:t>
      </w:r>
      <w:r w:rsidRPr="00BA127F">
        <w:rPr>
          <w:rStyle w:val="Emphase"/>
        </w:rPr>
        <w:t>procedure</w:t>
      </w:r>
      <w:r w:rsidRPr="00BA127F">
        <w:rPr>
          <w:b/>
        </w:rPr>
        <w:t xml:space="preserve"> </w:t>
      </w:r>
      <w:r w:rsidRPr="00BA127F">
        <w:rPr>
          <w:rStyle w:val="Emphase"/>
        </w:rPr>
        <w:t>call</w:t>
      </w:r>
      <w:r w:rsidRPr="00BA127F">
        <w:rPr>
          <w:b/>
        </w:rPr>
        <w:t xml:space="preserve"> </w:t>
      </w:r>
      <w:r w:rsidRPr="00BA127F">
        <w:rPr>
          <w:rStyle w:val="Emphase"/>
        </w:rPr>
        <w:t>(RPC)</w:t>
      </w:r>
      <w:r w:rsidRPr="00BA127F">
        <w:t xml:space="preserve"> </w:t>
      </w:r>
      <w:r w:rsidRPr="00BA127F">
        <w:rPr>
          <w:rStyle w:val="Emphase"/>
        </w:rPr>
        <w:t>XML</w:t>
      </w:r>
      <w:r w:rsidRPr="00BA127F">
        <w:rPr>
          <w:b/>
        </w:rPr>
        <w:t>.</w:t>
      </w:r>
      <w:r w:rsidRPr="00BA127F">
        <w:t xml:space="preserve"> </w:t>
      </w:r>
    </w:p>
    <w:p w14:paraId="5E477736" w14:textId="77777777" w:rsidR="00E130D5" w:rsidRPr="00BA127F" w:rsidRDefault="00E130D5" w:rsidP="00805FCB">
      <w:pPr>
        <w:pStyle w:val="Titre2"/>
      </w:pPr>
      <w:r w:rsidRPr="00BA127F">
        <w:lastRenderedPageBreak/>
        <w:t xml:space="preserve"> </w:t>
      </w:r>
      <w:bookmarkStart w:id="465" w:name="_Toc424076128"/>
      <w:r w:rsidRPr="00BA127F">
        <w:t>Proposed solution</w:t>
      </w:r>
      <w:bookmarkEnd w:id="465"/>
    </w:p>
    <w:p w14:paraId="76B52C9A" w14:textId="35857848" w:rsidR="00E130D5" w:rsidRPr="00A92DB2" w:rsidRDefault="00E130D5" w:rsidP="00E130D5">
      <w:pPr>
        <w:pStyle w:val="Titre3"/>
        <w:numPr>
          <w:ilvl w:val="2"/>
          <w:numId w:val="3"/>
        </w:numPr>
      </w:pPr>
      <w:bookmarkStart w:id="466" w:name="_Toc424076129"/>
      <w:r w:rsidRPr="00A92DB2">
        <w:t>Existing application</w:t>
      </w:r>
      <w:bookmarkEnd w:id="466"/>
    </w:p>
    <w:p w14:paraId="1F7D15EB" w14:textId="77777777" w:rsidR="00E130D5" w:rsidRPr="00BA127F" w:rsidRDefault="00E130D5" w:rsidP="00E130D5">
      <w:pPr>
        <w:pStyle w:val="Titre4"/>
      </w:pPr>
      <w:r w:rsidRPr="00BA127F">
        <w:t>Introduction</w:t>
      </w:r>
    </w:p>
    <w:p w14:paraId="597A224A" w14:textId="0CFE4A0B" w:rsidR="00E130D5" w:rsidRPr="00BA127F" w:rsidRDefault="00E130D5" w:rsidP="000E61B9">
      <w:r w:rsidRPr="00BA127F">
        <w:rPr>
          <w:rStyle w:val="Emphase"/>
        </w:rPr>
        <w:t xml:space="preserve">Mr. Frederic </w:t>
      </w:r>
      <w:proofErr w:type="spellStart"/>
      <w:r w:rsidRPr="00BA127F">
        <w:rPr>
          <w:rStyle w:val="Emphase"/>
        </w:rPr>
        <w:t>Ehrler</w:t>
      </w:r>
      <w:proofErr w:type="spellEnd"/>
      <w:r w:rsidRPr="00BA127F">
        <w:t xml:space="preserve"> and his team have developed a prototype of mobile application to help enhance the nurses’ workflow as illustrated in Figure 1.4 called project individual nursing care assistant (</w:t>
      </w:r>
      <w:r w:rsidRPr="00BA127F">
        <w:rPr>
          <w:rStyle w:val="Emphase"/>
        </w:rPr>
        <w:t>INCA</w:t>
      </w:r>
      <w:r w:rsidRPr="00BA127F">
        <w:t>).</w:t>
      </w:r>
      <w:r w:rsidR="000E61B9">
        <w:t xml:space="preserve"> </w:t>
      </w:r>
      <w:r w:rsidRPr="00BA127F">
        <w:t>They narrowed the number of steps down to two through the help of a smartphone application.</w:t>
      </w:r>
    </w:p>
    <w:p w14:paraId="3D825BF5" w14:textId="77777777" w:rsidR="00E130D5" w:rsidRPr="00BA127F" w:rsidRDefault="00E130D5" w:rsidP="00E130D5">
      <w:r w:rsidRPr="00BA127F">
        <w:t xml:space="preserve">It allows </w:t>
      </w:r>
      <w:r w:rsidRPr="00BA127F">
        <w:rPr>
          <w:rStyle w:val="Emphase"/>
        </w:rPr>
        <w:t>Francis</w:t>
      </w:r>
      <w:r w:rsidRPr="00BA127F">
        <w:rPr>
          <w:b/>
        </w:rPr>
        <w:t xml:space="preserve"> </w:t>
      </w:r>
      <w:r w:rsidRPr="00BA127F">
        <w:t>(the nurse)</w:t>
      </w:r>
      <w:r w:rsidRPr="00BA127F">
        <w:rPr>
          <w:b/>
        </w:rPr>
        <w:t xml:space="preserve"> </w:t>
      </w:r>
      <w:r w:rsidRPr="00BA127F">
        <w:t xml:space="preserve">to visualize all the interventions he must perform during his shift, validate them, take vitals measurements in real time and enter them into the system. Such an application would greatly ease the work of </w:t>
      </w:r>
      <w:r w:rsidRPr="00BA127F">
        <w:rPr>
          <w:i/>
        </w:rPr>
        <w:t>Francis</w:t>
      </w:r>
      <w:r w:rsidRPr="00BA127F">
        <w:t>, by allowing him to bypass the previous mandatory extra steps of printing – carrying all patients’ sheet with him – taking notes – and entering it again into the system.</w:t>
      </w:r>
    </w:p>
    <w:p w14:paraId="4D0E8F22" w14:textId="77777777" w:rsidR="00E130D5" w:rsidRPr="008F7F4C" w:rsidRDefault="00E130D5" w:rsidP="00E130D5">
      <w:pPr>
        <w:keepNext/>
      </w:pPr>
      <w:r w:rsidRPr="002D4C25">
        <w:rPr>
          <w:noProof/>
          <w:lang w:val="fr-FR" w:eastAsia="fr-FR"/>
        </w:rPr>
        <w:drawing>
          <wp:inline distT="0" distB="0" distL="0" distR="0" wp14:anchorId="37AC95E3" wp14:editId="72FEF76F">
            <wp:extent cx="5750560" cy="1879600"/>
            <wp:effectExtent l="0" t="0" r="0" b="0"/>
            <wp:docPr id="3" name="Image 3" descr="mon disque:Users:Yvann:Documents:bachelor:bachelorproject:doc:images:nurses-new-work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 disque:Users:Yvann:Documents:bachelor:bachelorproject:doc:images:nurses-new-workflow.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0560" cy="187960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4295EFFB" w14:textId="76066E74" w:rsidR="00E130D5" w:rsidRPr="00BA127F" w:rsidRDefault="00E130D5" w:rsidP="003225BE">
      <w:pPr>
        <w:pStyle w:val="Lgende"/>
      </w:pPr>
      <w:bookmarkStart w:id="467" w:name="_Toc424076175"/>
      <w:r w:rsidRPr="00BA127F">
        <w:t xml:space="preserve">FIGURE </w:t>
      </w:r>
      <w:ins w:id="468" w:author="Utilisateur de Microsoft Office" w:date="2015-07-07T22:54:00Z">
        <w:r w:rsidR="006A37D4">
          <w:fldChar w:fldCharType="begin"/>
        </w:r>
        <w:r w:rsidR="006A37D4">
          <w:instrText xml:space="preserve"> STYLEREF 1 \s </w:instrText>
        </w:r>
      </w:ins>
      <w:r w:rsidR="006A37D4">
        <w:fldChar w:fldCharType="separate"/>
      </w:r>
      <w:r w:rsidR="006A37D4">
        <w:rPr>
          <w:noProof/>
        </w:rPr>
        <w:t>1</w:t>
      </w:r>
      <w:ins w:id="469"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470" w:author="Utilisateur de Microsoft Office" w:date="2015-07-07T22:54:00Z">
        <w:r w:rsidR="006A37D4">
          <w:rPr>
            <w:noProof/>
          </w:rPr>
          <w:t>4</w:t>
        </w:r>
        <w:r w:rsidR="006A37D4">
          <w:fldChar w:fldCharType="end"/>
        </w:r>
      </w:ins>
      <w:del w:id="471"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1</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4</w:delText>
        </w:r>
        <w:r w:rsidRPr="00BA127F" w:rsidDel="0061365E">
          <w:fldChar w:fldCharType="end"/>
        </w:r>
      </w:del>
      <w:r w:rsidRPr="00BA127F">
        <w:t xml:space="preserve"> – NEW NURSES’ WORKFLOW</w:t>
      </w:r>
      <w:r>
        <w:t xml:space="preserve"> </w:t>
      </w:r>
      <w:del w:id="472" w:author="Utilisateur de Microsoft Office" w:date="2015-07-07T16:49:00Z">
        <w:r w:rsidDel="00E45713">
          <w:delText>mobile tactile application that allow real time data entering</w:delText>
        </w:r>
      </w:del>
      <w:ins w:id="473" w:author="Utilisateur de Microsoft Office" w:date="2015-07-07T16:49:00Z">
        <w:r w:rsidR="00E45713">
          <w:t>ASSISTED BY THE INITIAL</w:t>
        </w:r>
      </w:ins>
      <w:ins w:id="474" w:author="Utilisateur de Microsoft Office" w:date="2015-07-07T16:50:00Z">
        <w:r w:rsidR="00E45713">
          <w:t xml:space="preserve"> MOBILE TACTICLE</w:t>
        </w:r>
      </w:ins>
      <w:ins w:id="475" w:author="Utilisateur de Microsoft Office" w:date="2015-07-07T16:49:00Z">
        <w:r w:rsidR="00E45713">
          <w:t xml:space="preserve"> INCA APPLICATION</w:t>
        </w:r>
        <w:bookmarkEnd w:id="467"/>
        <w:r w:rsidR="00E45713">
          <w:t xml:space="preserve"> </w:t>
        </w:r>
      </w:ins>
    </w:p>
    <w:p w14:paraId="0D2447DA" w14:textId="77777777" w:rsidR="00E130D5" w:rsidRPr="00BA127F" w:rsidRDefault="00E130D5" w:rsidP="00E130D5">
      <w:pPr>
        <w:pStyle w:val="Titre4"/>
        <w:rPr>
          <w:noProof/>
          <w:lang w:eastAsia="fr-FR"/>
        </w:rPr>
      </w:pPr>
      <w:r w:rsidRPr="00BA127F">
        <w:rPr>
          <w:noProof/>
          <w:lang w:eastAsia="fr-FR"/>
        </w:rPr>
        <w:t>Processus</w:t>
      </w:r>
    </w:p>
    <w:p w14:paraId="43E53D9A" w14:textId="77777777" w:rsidR="00E130D5" w:rsidRPr="00BA127F" w:rsidRDefault="00E130D5" w:rsidP="00E130D5">
      <w:r w:rsidRPr="00BA127F">
        <w:t>The overall application is client centered and assumes a nurse takes care of one patient at a time. Thus, all the interventions are organized by patient. Patients are grouped by room and rooms are grouped in units. The aim of this structure is to allow fast and intuitive navigation from one patient to another.</w:t>
      </w:r>
    </w:p>
    <w:p w14:paraId="4C791AC1" w14:textId="145B6AD5" w:rsidR="00E130D5" w:rsidRPr="00BA127F" w:rsidRDefault="00E130D5" w:rsidP="00E130D5">
      <w:r w:rsidRPr="00BA127F">
        <w:t>The application’s navigation system is shown</w:t>
      </w:r>
      <w:ins w:id="476" w:author="Utilisateur de Microsoft Office" w:date="2015-07-07T16:50:00Z">
        <w:r w:rsidR="007A5CFF">
          <w:t xml:space="preserve"> in French, as the application is in French,</w:t>
        </w:r>
      </w:ins>
      <w:r w:rsidRPr="00BA127F">
        <w:t xml:space="preserve"> on Figure 1.5.</w:t>
      </w:r>
    </w:p>
    <w:p w14:paraId="5D0447D6" w14:textId="77777777" w:rsidR="00E130D5" w:rsidRPr="008F7F4C" w:rsidRDefault="00E130D5" w:rsidP="00E130D5">
      <w:pPr>
        <w:keepNext/>
      </w:pPr>
      <w:r w:rsidRPr="002D4C25">
        <w:rPr>
          <w:noProof/>
          <w:lang w:val="fr-FR" w:eastAsia="fr-FR"/>
        </w:rPr>
        <w:lastRenderedPageBreak/>
        <w:drawing>
          <wp:inline distT="0" distB="0" distL="0" distR="0" wp14:anchorId="3A675E0D" wp14:editId="2A8FF4F6">
            <wp:extent cx="5750560" cy="4023360"/>
            <wp:effectExtent l="0" t="0" r="0" b="0"/>
            <wp:docPr id="7" name="Image 7" descr="mon disque:Users:Yvann:Documents:bachelor:bachelorproject:doc:images:inca-app-navig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 disque:Users:Yvann:Documents:bachelor:bachelorproject:doc:images:inca-app-navigatio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0560" cy="4023360"/>
                    </a:xfrm>
                    <a:prstGeom prst="rect">
                      <a:avLst/>
                    </a:prstGeom>
                    <a:noFill/>
                    <a:ln>
                      <a:noFill/>
                    </a:ln>
                  </pic:spPr>
                </pic:pic>
              </a:graphicData>
            </a:graphic>
          </wp:inline>
        </w:drawing>
      </w:r>
    </w:p>
    <w:p w14:paraId="0844C1E6" w14:textId="78D3BA70" w:rsidR="00E130D5" w:rsidRPr="00BA127F" w:rsidRDefault="00E130D5" w:rsidP="003225BE">
      <w:pPr>
        <w:pStyle w:val="Lgende"/>
      </w:pPr>
      <w:bookmarkStart w:id="477" w:name="_Toc424076176"/>
      <w:r w:rsidRPr="00BA127F">
        <w:t xml:space="preserve">FIGURE </w:t>
      </w:r>
      <w:ins w:id="478" w:author="Utilisateur de Microsoft Office" w:date="2015-07-07T22:54:00Z">
        <w:r w:rsidR="006A37D4">
          <w:fldChar w:fldCharType="begin"/>
        </w:r>
        <w:r w:rsidR="006A37D4">
          <w:instrText xml:space="preserve"> STYLEREF 1 \s </w:instrText>
        </w:r>
      </w:ins>
      <w:r w:rsidR="006A37D4">
        <w:fldChar w:fldCharType="separate"/>
      </w:r>
      <w:r w:rsidR="006A37D4">
        <w:rPr>
          <w:noProof/>
        </w:rPr>
        <w:t>1</w:t>
      </w:r>
      <w:ins w:id="479"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480" w:author="Utilisateur de Microsoft Office" w:date="2015-07-07T22:54:00Z">
        <w:r w:rsidR="006A37D4">
          <w:rPr>
            <w:noProof/>
          </w:rPr>
          <w:t>5</w:t>
        </w:r>
        <w:r w:rsidR="006A37D4">
          <w:fldChar w:fldCharType="end"/>
        </w:r>
      </w:ins>
      <w:del w:id="481"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1</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5</w:delText>
        </w:r>
        <w:r w:rsidRPr="00BA127F" w:rsidDel="0061365E">
          <w:fldChar w:fldCharType="end"/>
        </w:r>
      </w:del>
      <w:r w:rsidRPr="00BA127F">
        <w:t xml:space="preserve"> - FIRST INCA APPLICATION'S STRUCTURE</w:t>
      </w:r>
      <w:bookmarkEnd w:id="477"/>
    </w:p>
    <w:p w14:paraId="50CF5046" w14:textId="77777777" w:rsidR="00E130D5" w:rsidRPr="00BA127F" w:rsidRDefault="00E130D5" w:rsidP="00E130D5">
      <w:r w:rsidRPr="00BA127F">
        <w:t>Every block in the figure represents an interface or a view.</w:t>
      </w:r>
    </w:p>
    <w:p w14:paraId="3C475E5A" w14:textId="126B3FD2" w:rsidR="00E130D5" w:rsidRPr="00BA127F" w:rsidRDefault="00E130D5" w:rsidP="00E130D5">
      <w:r w:rsidRPr="00BA127F">
        <w:rPr>
          <w:b/>
        </w:rPr>
        <w:t>Login:</w:t>
      </w:r>
      <w:r w:rsidRPr="00BA127F">
        <w:t xml:space="preserve"> User logs in and is identified.</w:t>
      </w:r>
      <w:r w:rsidRPr="00BA127F">
        <w:br/>
      </w:r>
      <w:r w:rsidRPr="00BA127F">
        <w:rPr>
          <w:b/>
        </w:rPr>
        <w:t>Units:</w:t>
      </w:r>
      <w:r w:rsidRPr="00BA127F">
        <w:t xml:space="preserve"> Once identified, the user chooses which unit he wants to work with.</w:t>
      </w:r>
      <w:r w:rsidRPr="00BA127F">
        <w:br/>
      </w:r>
      <w:r w:rsidRPr="00BA127F">
        <w:rPr>
          <w:b/>
        </w:rPr>
        <w:t>Rooms:</w:t>
      </w:r>
      <w:r w:rsidRPr="00BA127F">
        <w:t xml:space="preserve"> Nurses are not responsible for the whole unit, thus they can choose the room they want to work with. </w:t>
      </w:r>
      <w:r w:rsidRPr="00BA127F">
        <w:br/>
      </w:r>
      <w:r w:rsidRPr="00BA127F">
        <w:rPr>
          <w:b/>
        </w:rPr>
        <w:t>Patients:</w:t>
      </w:r>
      <w:r w:rsidRPr="00BA127F">
        <w:t xml:space="preserve"> The nurse chooses the patient he/she wants to help.</w:t>
      </w:r>
      <w:r w:rsidRPr="00BA127F">
        <w:br/>
      </w:r>
      <w:r w:rsidRPr="00BA127F">
        <w:rPr>
          <w:b/>
        </w:rPr>
        <w:t>Interventions:</w:t>
      </w:r>
      <w:r w:rsidRPr="00BA127F">
        <w:t xml:space="preserve"> Once a patient is selected, a list of all interventions is displayed; the nurse can then choose which one to perform first.</w:t>
      </w:r>
      <w:r w:rsidRPr="00BA127F" w:rsidDel="00B24867">
        <w:t xml:space="preserve"> </w:t>
      </w:r>
      <w:r w:rsidR="000E61B9">
        <w:br/>
      </w:r>
      <w:r w:rsidRPr="00BA127F">
        <w:rPr>
          <w:b/>
        </w:rPr>
        <w:t>Intervention validation:</w:t>
      </w:r>
      <w:r w:rsidRPr="00BA127F">
        <w:t xml:space="preserve"> Depending on the intervention type, a simple or more complete validation will be required.</w:t>
      </w:r>
      <w:r w:rsidRPr="00BA127F">
        <w:br/>
      </w:r>
      <w:r w:rsidRPr="00BA127F">
        <w:rPr>
          <w:b/>
        </w:rPr>
        <w:t>Measurements:</w:t>
      </w:r>
      <w:r w:rsidRPr="00BA127F">
        <w:t xml:space="preserve"> Some interventions require measures to be taken; they will be entered in real time in the application.</w:t>
      </w:r>
    </w:p>
    <w:p w14:paraId="18FB8321" w14:textId="77777777" w:rsidR="00E130D5" w:rsidRPr="00BA127F" w:rsidRDefault="00E130D5" w:rsidP="00E130D5">
      <w:pPr>
        <w:pStyle w:val="Titre4"/>
      </w:pPr>
      <w:r w:rsidRPr="00BA127F">
        <w:t>Terminology</w:t>
      </w:r>
    </w:p>
    <w:p w14:paraId="03E25A11" w14:textId="77777777" w:rsidR="00E130D5" w:rsidRPr="00BA127F" w:rsidRDefault="00E130D5" w:rsidP="00C03633">
      <w:pPr>
        <w:pStyle w:val="Sous-titre"/>
        <w:rPr>
          <w:rStyle w:val="Emphaseintense"/>
          <w:color w:val="auto"/>
        </w:rPr>
      </w:pPr>
      <w:r w:rsidRPr="00BA127F">
        <w:rPr>
          <w:rStyle w:val="Emphaseintense"/>
          <w:color w:val="auto"/>
        </w:rPr>
        <w:t>Interventions</w:t>
      </w:r>
    </w:p>
    <w:p w14:paraId="1DA5DFD2" w14:textId="77777777" w:rsidR="00E130D5" w:rsidRPr="00BA127F" w:rsidRDefault="00E130D5" w:rsidP="00E130D5">
      <w:pPr>
        <w:rPr>
          <w:rStyle w:val="Emphaseintense"/>
          <w:b w:val="0"/>
          <w:i w:val="0"/>
          <w:color w:val="auto"/>
        </w:rPr>
        <w:sectPr w:rsidR="00E130D5" w:rsidRPr="00BA127F" w:rsidSect="005C07AF">
          <w:headerReference w:type="even" r:id="rId19"/>
          <w:headerReference w:type="default" r:id="rId20"/>
          <w:footerReference w:type="even" r:id="rId21"/>
          <w:footerReference w:type="default" r:id="rId22"/>
          <w:pgSz w:w="11900" w:h="16840"/>
          <w:pgMar w:top="1417" w:right="1134" w:bottom="1417" w:left="2268" w:header="708" w:footer="708" w:gutter="0"/>
          <w:cols w:space="708"/>
        </w:sectPr>
      </w:pPr>
      <w:r w:rsidRPr="00BA127F">
        <w:rPr>
          <w:rStyle w:val="Emphaseintense"/>
          <w:b w:val="0"/>
          <w:i w:val="0"/>
          <w:color w:val="auto"/>
        </w:rPr>
        <w:t>All the interventions are described in a separated file and organized hierarchically which eases the displaying process. There are 22 "high level" interventions categories. They are listed below in French given the application's language is French:</w:t>
      </w:r>
    </w:p>
    <w:p w14:paraId="7F88441E" w14:textId="77777777" w:rsidR="00E130D5" w:rsidRPr="00BA127F" w:rsidRDefault="00E130D5" w:rsidP="00E130D5">
      <w:pPr>
        <w:rPr>
          <w:rStyle w:val="Emphaseintense"/>
          <w:b w:val="0"/>
          <w:i w:val="0"/>
          <w:color w:val="auto"/>
        </w:rPr>
      </w:pPr>
    </w:p>
    <w:p w14:paraId="29AA2205" w14:textId="77777777" w:rsidR="00E130D5" w:rsidRPr="00BA127F" w:rsidRDefault="00E130D5" w:rsidP="00E130D5">
      <w:pPr>
        <w:pStyle w:val="Pardeliste"/>
        <w:numPr>
          <w:ilvl w:val="0"/>
          <w:numId w:val="6"/>
        </w:numPr>
        <w:rPr>
          <w:rStyle w:val="Emphaseintense"/>
          <w:b w:val="0"/>
          <w:i w:val="0"/>
          <w:color w:val="auto"/>
        </w:rPr>
        <w:sectPr w:rsidR="00E130D5" w:rsidRPr="00BA127F" w:rsidSect="005C07AF">
          <w:pgSz w:w="11900" w:h="16840"/>
          <w:pgMar w:top="1417" w:right="1134" w:bottom="1417" w:left="2268" w:header="708" w:footer="708" w:gutter="0"/>
          <w:cols w:space="708"/>
        </w:sectPr>
      </w:pPr>
    </w:p>
    <w:p w14:paraId="7EE7DBAD" w14:textId="77777777" w:rsidR="00E130D5" w:rsidRPr="00BA127F" w:rsidRDefault="00E130D5" w:rsidP="00E130D5">
      <w:pPr>
        <w:pStyle w:val="Pardeliste"/>
        <w:numPr>
          <w:ilvl w:val="0"/>
          <w:numId w:val="6"/>
        </w:numPr>
        <w:rPr>
          <w:rStyle w:val="Emphaseintense"/>
          <w:b w:val="0"/>
          <w:i w:val="0"/>
          <w:color w:val="auto"/>
        </w:rPr>
      </w:pPr>
      <w:r w:rsidRPr="00BA127F">
        <w:rPr>
          <w:rStyle w:val="Emphaseintense"/>
          <w:b w:val="0"/>
          <w:i w:val="0"/>
          <w:color w:val="auto"/>
        </w:rPr>
        <w:lastRenderedPageBreak/>
        <w:t>Alimentation</w:t>
      </w:r>
    </w:p>
    <w:p w14:paraId="1FE36F17" w14:textId="77777777" w:rsidR="00E130D5" w:rsidRPr="00BA127F" w:rsidRDefault="00E130D5" w:rsidP="00E130D5">
      <w:pPr>
        <w:pStyle w:val="Pardeliste"/>
        <w:numPr>
          <w:ilvl w:val="0"/>
          <w:numId w:val="6"/>
        </w:numPr>
        <w:rPr>
          <w:rStyle w:val="Emphaseintense"/>
          <w:b w:val="0"/>
          <w:i w:val="0"/>
          <w:color w:val="auto"/>
        </w:rPr>
      </w:pPr>
      <w:r w:rsidRPr="00BA127F">
        <w:rPr>
          <w:rStyle w:val="Emphaseintense"/>
          <w:b w:val="0"/>
          <w:i w:val="0"/>
          <w:color w:val="auto"/>
        </w:rPr>
        <w:t>Cognition-Perception</w:t>
      </w:r>
    </w:p>
    <w:p w14:paraId="732986EA" w14:textId="77777777" w:rsidR="00E130D5" w:rsidRPr="00BA127F" w:rsidRDefault="00E130D5" w:rsidP="00E130D5">
      <w:pPr>
        <w:pStyle w:val="Pardeliste"/>
        <w:numPr>
          <w:ilvl w:val="0"/>
          <w:numId w:val="6"/>
        </w:numPr>
        <w:rPr>
          <w:rStyle w:val="Emphaseintense"/>
          <w:b w:val="0"/>
          <w:i w:val="0"/>
          <w:color w:val="auto"/>
        </w:rPr>
      </w:pPr>
      <w:r w:rsidRPr="00BA127F">
        <w:rPr>
          <w:rStyle w:val="Emphaseintense"/>
          <w:b w:val="0"/>
          <w:i w:val="0"/>
          <w:color w:val="auto"/>
        </w:rPr>
        <w:t>Communication</w:t>
      </w:r>
    </w:p>
    <w:p w14:paraId="1B29BCBD" w14:textId="77777777" w:rsidR="00E130D5" w:rsidRPr="00BA127F" w:rsidRDefault="00E130D5" w:rsidP="00E130D5">
      <w:pPr>
        <w:pStyle w:val="Pardeliste"/>
        <w:numPr>
          <w:ilvl w:val="0"/>
          <w:numId w:val="6"/>
        </w:numPr>
        <w:rPr>
          <w:rStyle w:val="Emphaseintense"/>
          <w:b w:val="0"/>
          <w:i w:val="0"/>
          <w:color w:val="auto"/>
        </w:rPr>
      </w:pPr>
      <w:proofErr w:type="spellStart"/>
      <w:r w:rsidRPr="00BA127F">
        <w:rPr>
          <w:rStyle w:val="Emphaseintense"/>
          <w:b w:val="0"/>
          <w:i w:val="0"/>
          <w:color w:val="auto"/>
        </w:rPr>
        <w:t>Développement</w:t>
      </w:r>
      <w:proofErr w:type="spellEnd"/>
      <w:r w:rsidRPr="00BA127F">
        <w:rPr>
          <w:rStyle w:val="Emphaseintense"/>
          <w:b w:val="0"/>
          <w:i w:val="0"/>
          <w:color w:val="auto"/>
        </w:rPr>
        <w:t xml:space="preserve"> – Concept de </w:t>
      </w:r>
      <w:proofErr w:type="spellStart"/>
      <w:r w:rsidRPr="00BA127F">
        <w:rPr>
          <w:rStyle w:val="Emphaseintense"/>
          <w:b w:val="0"/>
          <w:i w:val="0"/>
          <w:color w:val="auto"/>
        </w:rPr>
        <w:t>soi</w:t>
      </w:r>
      <w:proofErr w:type="spellEnd"/>
    </w:p>
    <w:p w14:paraId="2B3A70B5" w14:textId="77777777" w:rsidR="00E130D5" w:rsidRPr="00BA127F" w:rsidRDefault="00E130D5" w:rsidP="00E130D5">
      <w:pPr>
        <w:pStyle w:val="Pardeliste"/>
        <w:numPr>
          <w:ilvl w:val="0"/>
          <w:numId w:val="6"/>
        </w:numPr>
        <w:rPr>
          <w:rStyle w:val="Emphaseintense"/>
          <w:b w:val="0"/>
          <w:i w:val="0"/>
          <w:color w:val="auto"/>
        </w:rPr>
      </w:pPr>
      <w:proofErr w:type="spellStart"/>
      <w:r w:rsidRPr="00BA127F">
        <w:rPr>
          <w:rStyle w:val="Emphaseintense"/>
          <w:b w:val="0"/>
          <w:i w:val="0"/>
          <w:color w:val="auto"/>
        </w:rPr>
        <w:t>Environnement</w:t>
      </w:r>
      <w:proofErr w:type="spellEnd"/>
      <w:r w:rsidRPr="00BA127F">
        <w:rPr>
          <w:rStyle w:val="Emphaseintense"/>
          <w:b w:val="0"/>
          <w:i w:val="0"/>
          <w:color w:val="auto"/>
        </w:rPr>
        <w:t xml:space="preserve"> socio-familial</w:t>
      </w:r>
    </w:p>
    <w:p w14:paraId="7C02A59E" w14:textId="77777777" w:rsidR="00E130D5" w:rsidRPr="00BA127F" w:rsidRDefault="00E130D5" w:rsidP="00E130D5">
      <w:pPr>
        <w:pStyle w:val="Pardeliste"/>
        <w:numPr>
          <w:ilvl w:val="0"/>
          <w:numId w:val="6"/>
        </w:numPr>
        <w:rPr>
          <w:rStyle w:val="Emphaseintense"/>
          <w:b w:val="0"/>
          <w:i w:val="0"/>
          <w:color w:val="auto"/>
        </w:rPr>
      </w:pPr>
      <w:proofErr w:type="spellStart"/>
      <w:r w:rsidRPr="00BA127F">
        <w:rPr>
          <w:rStyle w:val="Emphaseintense"/>
          <w:b w:val="0"/>
          <w:i w:val="0"/>
          <w:color w:val="auto"/>
        </w:rPr>
        <w:t>Sommeil</w:t>
      </w:r>
      <w:proofErr w:type="spellEnd"/>
      <w:r w:rsidRPr="00BA127F">
        <w:rPr>
          <w:rStyle w:val="Emphaseintense"/>
          <w:b w:val="0"/>
          <w:i w:val="0"/>
          <w:color w:val="auto"/>
        </w:rPr>
        <w:t>-Repos</w:t>
      </w:r>
    </w:p>
    <w:p w14:paraId="0C98A4C0" w14:textId="77777777" w:rsidR="00E130D5" w:rsidRPr="00BA127F" w:rsidRDefault="00E130D5" w:rsidP="00E130D5">
      <w:pPr>
        <w:pStyle w:val="Pardeliste"/>
        <w:numPr>
          <w:ilvl w:val="0"/>
          <w:numId w:val="6"/>
        </w:numPr>
        <w:rPr>
          <w:rStyle w:val="Emphaseintense"/>
          <w:b w:val="0"/>
          <w:i w:val="0"/>
          <w:color w:val="auto"/>
        </w:rPr>
      </w:pPr>
      <w:proofErr w:type="spellStart"/>
      <w:r w:rsidRPr="00BA127F">
        <w:rPr>
          <w:rStyle w:val="Emphaseintense"/>
          <w:b w:val="0"/>
          <w:i w:val="0"/>
          <w:color w:val="auto"/>
        </w:rPr>
        <w:t>Spiritualités</w:t>
      </w:r>
      <w:proofErr w:type="spellEnd"/>
    </w:p>
    <w:p w14:paraId="56F50116" w14:textId="77777777" w:rsidR="00E130D5" w:rsidRPr="00BA127F" w:rsidRDefault="00E130D5" w:rsidP="00E130D5">
      <w:pPr>
        <w:pStyle w:val="Pardeliste"/>
        <w:numPr>
          <w:ilvl w:val="0"/>
          <w:numId w:val="6"/>
        </w:numPr>
        <w:rPr>
          <w:rStyle w:val="Emphaseintense"/>
          <w:b w:val="0"/>
          <w:i w:val="0"/>
          <w:color w:val="auto"/>
        </w:rPr>
      </w:pPr>
      <w:proofErr w:type="spellStart"/>
      <w:r w:rsidRPr="00BA127F">
        <w:rPr>
          <w:rStyle w:val="Emphaseintense"/>
          <w:b w:val="0"/>
          <w:i w:val="0"/>
          <w:color w:val="auto"/>
        </w:rPr>
        <w:t>Gestion</w:t>
      </w:r>
      <w:proofErr w:type="spellEnd"/>
      <w:r w:rsidRPr="00BA127F">
        <w:rPr>
          <w:rStyle w:val="Emphaseintense"/>
          <w:b w:val="0"/>
          <w:i w:val="0"/>
          <w:color w:val="auto"/>
        </w:rPr>
        <w:t xml:space="preserve"> de la santé</w:t>
      </w:r>
    </w:p>
    <w:p w14:paraId="103790B2" w14:textId="77777777" w:rsidR="00E130D5" w:rsidRPr="00BA127F" w:rsidRDefault="00E130D5" w:rsidP="00E130D5">
      <w:pPr>
        <w:pStyle w:val="Pardeliste"/>
        <w:numPr>
          <w:ilvl w:val="0"/>
          <w:numId w:val="6"/>
        </w:numPr>
        <w:rPr>
          <w:rStyle w:val="Emphaseintense"/>
          <w:b w:val="0"/>
          <w:i w:val="0"/>
          <w:color w:val="auto"/>
        </w:rPr>
      </w:pPr>
      <w:proofErr w:type="spellStart"/>
      <w:r w:rsidRPr="00BA127F">
        <w:rPr>
          <w:rStyle w:val="Emphaseintense"/>
          <w:b w:val="0"/>
          <w:i w:val="0"/>
          <w:color w:val="auto"/>
        </w:rPr>
        <w:t>Hygiène</w:t>
      </w:r>
      <w:proofErr w:type="spellEnd"/>
    </w:p>
    <w:p w14:paraId="3EB6BF20" w14:textId="77777777" w:rsidR="00E130D5" w:rsidRPr="00BA127F" w:rsidRDefault="00E130D5" w:rsidP="00E130D5">
      <w:pPr>
        <w:pStyle w:val="Pardeliste"/>
        <w:numPr>
          <w:ilvl w:val="0"/>
          <w:numId w:val="6"/>
        </w:numPr>
        <w:rPr>
          <w:rStyle w:val="Emphaseintense"/>
          <w:b w:val="0"/>
          <w:i w:val="0"/>
          <w:color w:val="auto"/>
        </w:rPr>
      </w:pPr>
      <w:proofErr w:type="spellStart"/>
      <w:r w:rsidRPr="00BA127F">
        <w:rPr>
          <w:rStyle w:val="Emphaseintense"/>
          <w:b w:val="0"/>
          <w:i w:val="0"/>
          <w:color w:val="auto"/>
        </w:rPr>
        <w:t>Mobilisation</w:t>
      </w:r>
      <w:proofErr w:type="spellEnd"/>
    </w:p>
    <w:p w14:paraId="03CF0CE4" w14:textId="77777777" w:rsidR="00E130D5" w:rsidRPr="00BA127F" w:rsidRDefault="00E130D5" w:rsidP="00E130D5">
      <w:pPr>
        <w:pStyle w:val="Pardeliste"/>
        <w:numPr>
          <w:ilvl w:val="0"/>
          <w:numId w:val="6"/>
        </w:numPr>
        <w:spacing w:after="600"/>
        <w:ind w:left="765" w:hanging="357"/>
        <w:rPr>
          <w:rStyle w:val="Emphaseintense"/>
          <w:b w:val="0"/>
          <w:i w:val="0"/>
          <w:color w:val="auto"/>
        </w:rPr>
      </w:pPr>
      <w:proofErr w:type="spellStart"/>
      <w:r w:rsidRPr="00BA127F">
        <w:rPr>
          <w:rStyle w:val="Emphaseintense"/>
          <w:b w:val="0"/>
          <w:i w:val="0"/>
          <w:color w:val="auto"/>
        </w:rPr>
        <w:lastRenderedPageBreak/>
        <w:t>Peau</w:t>
      </w:r>
      <w:proofErr w:type="spellEnd"/>
      <w:r w:rsidRPr="00BA127F">
        <w:rPr>
          <w:rStyle w:val="Emphaseintense"/>
          <w:b w:val="0"/>
          <w:i w:val="0"/>
          <w:color w:val="auto"/>
        </w:rPr>
        <w:t xml:space="preserve"> &amp; </w:t>
      </w:r>
      <w:proofErr w:type="spellStart"/>
      <w:r w:rsidRPr="00BA127F">
        <w:rPr>
          <w:rStyle w:val="Emphaseintense"/>
          <w:b w:val="0"/>
          <w:i w:val="0"/>
          <w:color w:val="auto"/>
        </w:rPr>
        <w:t>Téguments</w:t>
      </w:r>
      <w:proofErr w:type="spellEnd"/>
    </w:p>
    <w:p w14:paraId="392E2746" w14:textId="77777777" w:rsidR="00E130D5" w:rsidRPr="00BA127F" w:rsidRDefault="00E130D5" w:rsidP="00E130D5">
      <w:pPr>
        <w:pStyle w:val="Pardeliste"/>
        <w:numPr>
          <w:ilvl w:val="0"/>
          <w:numId w:val="6"/>
        </w:numPr>
        <w:rPr>
          <w:rStyle w:val="Emphaseintense"/>
          <w:b w:val="0"/>
          <w:i w:val="0"/>
          <w:color w:val="auto"/>
        </w:rPr>
      </w:pPr>
      <w:r w:rsidRPr="00BA127F">
        <w:rPr>
          <w:rStyle w:val="Emphaseintense"/>
          <w:b w:val="0"/>
          <w:i w:val="0"/>
          <w:color w:val="auto"/>
        </w:rPr>
        <w:t>Respiration</w:t>
      </w:r>
    </w:p>
    <w:p w14:paraId="3AA574DB" w14:textId="77777777" w:rsidR="00E130D5" w:rsidRPr="00BA127F" w:rsidRDefault="00E130D5" w:rsidP="00E130D5">
      <w:pPr>
        <w:pStyle w:val="Pardeliste"/>
        <w:numPr>
          <w:ilvl w:val="0"/>
          <w:numId w:val="6"/>
        </w:numPr>
        <w:rPr>
          <w:rStyle w:val="Emphaseintense"/>
          <w:b w:val="0"/>
          <w:i w:val="0"/>
          <w:color w:val="auto"/>
        </w:rPr>
      </w:pPr>
      <w:r w:rsidRPr="00BA127F">
        <w:rPr>
          <w:rStyle w:val="Emphaseintense"/>
          <w:b w:val="0"/>
          <w:i w:val="0"/>
          <w:color w:val="auto"/>
        </w:rPr>
        <w:t>Thermo-</w:t>
      </w:r>
      <w:proofErr w:type="spellStart"/>
      <w:r w:rsidRPr="00BA127F">
        <w:rPr>
          <w:rStyle w:val="Emphaseintense"/>
          <w:b w:val="0"/>
          <w:i w:val="0"/>
          <w:color w:val="auto"/>
        </w:rPr>
        <w:t>neurorégulation</w:t>
      </w:r>
      <w:proofErr w:type="spellEnd"/>
    </w:p>
    <w:p w14:paraId="7880D9E2" w14:textId="77777777" w:rsidR="00E130D5" w:rsidRPr="00BA127F" w:rsidRDefault="00E130D5" w:rsidP="00E130D5">
      <w:pPr>
        <w:pStyle w:val="Pardeliste"/>
        <w:numPr>
          <w:ilvl w:val="0"/>
          <w:numId w:val="6"/>
        </w:numPr>
        <w:rPr>
          <w:rStyle w:val="Emphaseintense"/>
          <w:b w:val="0"/>
          <w:i w:val="0"/>
          <w:color w:val="auto"/>
        </w:rPr>
      </w:pPr>
      <w:proofErr w:type="spellStart"/>
      <w:r w:rsidRPr="00BA127F">
        <w:rPr>
          <w:rStyle w:val="Emphaseintense"/>
          <w:b w:val="0"/>
          <w:i w:val="0"/>
          <w:color w:val="auto"/>
        </w:rPr>
        <w:t>Enseignement</w:t>
      </w:r>
      <w:proofErr w:type="spellEnd"/>
    </w:p>
    <w:p w14:paraId="0233BBA0" w14:textId="77777777" w:rsidR="00E130D5" w:rsidRPr="00BA127F" w:rsidRDefault="00E130D5" w:rsidP="00E130D5">
      <w:pPr>
        <w:pStyle w:val="Pardeliste"/>
        <w:numPr>
          <w:ilvl w:val="0"/>
          <w:numId w:val="6"/>
        </w:numPr>
        <w:rPr>
          <w:rStyle w:val="Emphaseintense"/>
          <w:b w:val="0"/>
          <w:i w:val="0"/>
          <w:color w:val="auto"/>
        </w:rPr>
      </w:pPr>
      <w:proofErr w:type="spellStart"/>
      <w:r w:rsidRPr="00BA127F">
        <w:rPr>
          <w:rStyle w:val="Emphaseintense"/>
          <w:b w:val="0"/>
          <w:i w:val="0"/>
          <w:color w:val="auto"/>
        </w:rPr>
        <w:t>Examens</w:t>
      </w:r>
      <w:proofErr w:type="spellEnd"/>
    </w:p>
    <w:p w14:paraId="15B19ACE" w14:textId="77777777" w:rsidR="00E130D5" w:rsidRPr="00BA127F" w:rsidRDefault="00E130D5" w:rsidP="00E130D5">
      <w:pPr>
        <w:pStyle w:val="Pardeliste"/>
        <w:numPr>
          <w:ilvl w:val="0"/>
          <w:numId w:val="6"/>
        </w:numPr>
        <w:rPr>
          <w:rStyle w:val="Emphaseintense"/>
          <w:b w:val="0"/>
          <w:i w:val="0"/>
          <w:color w:val="auto"/>
        </w:rPr>
      </w:pPr>
      <w:proofErr w:type="spellStart"/>
      <w:r w:rsidRPr="00BA127F">
        <w:rPr>
          <w:rStyle w:val="Emphaseintense"/>
          <w:b w:val="0"/>
          <w:i w:val="0"/>
          <w:color w:val="auto"/>
        </w:rPr>
        <w:t>Bilans</w:t>
      </w:r>
      <w:proofErr w:type="spellEnd"/>
    </w:p>
    <w:p w14:paraId="598C94B9" w14:textId="77777777" w:rsidR="00E130D5" w:rsidRPr="00BA127F" w:rsidRDefault="00E130D5" w:rsidP="00E130D5">
      <w:pPr>
        <w:pStyle w:val="Pardeliste"/>
        <w:numPr>
          <w:ilvl w:val="0"/>
          <w:numId w:val="6"/>
        </w:numPr>
        <w:rPr>
          <w:rStyle w:val="Emphaseintense"/>
          <w:b w:val="0"/>
          <w:i w:val="0"/>
          <w:color w:val="auto"/>
        </w:rPr>
      </w:pPr>
      <w:r w:rsidRPr="00BA127F">
        <w:rPr>
          <w:rStyle w:val="Emphaseintense"/>
          <w:b w:val="0"/>
          <w:i w:val="0"/>
          <w:color w:val="auto"/>
        </w:rPr>
        <w:t>Surveillances</w:t>
      </w:r>
    </w:p>
    <w:p w14:paraId="01325D6B" w14:textId="77777777" w:rsidR="00E130D5" w:rsidRPr="00BA127F" w:rsidRDefault="00E130D5" w:rsidP="00E130D5">
      <w:pPr>
        <w:pStyle w:val="Pardeliste"/>
        <w:numPr>
          <w:ilvl w:val="0"/>
          <w:numId w:val="6"/>
        </w:numPr>
        <w:rPr>
          <w:rStyle w:val="Emphaseintense"/>
          <w:b w:val="0"/>
          <w:i w:val="0"/>
          <w:color w:val="auto"/>
        </w:rPr>
      </w:pPr>
      <w:proofErr w:type="spellStart"/>
      <w:r w:rsidRPr="00BA127F">
        <w:rPr>
          <w:rStyle w:val="Emphaseintense"/>
          <w:b w:val="0"/>
          <w:i w:val="0"/>
          <w:color w:val="auto"/>
        </w:rPr>
        <w:t>Traitements</w:t>
      </w:r>
      <w:proofErr w:type="spellEnd"/>
    </w:p>
    <w:p w14:paraId="04368E0B" w14:textId="77777777" w:rsidR="00E130D5" w:rsidRPr="00BA127F" w:rsidRDefault="00E130D5" w:rsidP="00E130D5">
      <w:pPr>
        <w:pStyle w:val="Pardeliste"/>
        <w:numPr>
          <w:ilvl w:val="0"/>
          <w:numId w:val="6"/>
        </w:numPr>
        <w:rPr>
          <w:rStyle w:val="Emphaseintense"/>
          <w:b w:val="0"/>
          <w:i w:val="0"/>
          <w:color w:val="auto"/>
        </w:rPr>
      </w:pPr>
      <w:r w:rsidRPr="00BA127F">
        <w:rPr>
          <w:rStyle w:val="Emphaseintense"/>
          <w:b w:val="0"/>
          <w:i w:val="0"/>
          <w:color w:val="auto"/>
        </w:rPr>
        <w:t>PRESCO</w:t>
      </w:r>
    </w:p>
    <w:p w14:paraId="3BF3EA01" w14:textId="77777777" w:rsidR="00E130D5" w:rsidRPr="00BA127F" w:rsidRDefault="00E130D5" w:rsidP="00E130D5">
      <w:pPr>
        <w:pStyle w:val="Pardeliste"/>
        <w:numPr>
          <w:ilvl w:val="0"/>
          <w:numId w:val="6"/>
        </w:numPr>
        <w:rPr>
          <w:rStyle w:val="Emphaseintense"/>
          <w:b w:val="0"/>
          <w:i w:val="0"/>
          <w:color w:val="auto"/>
        </w:rPr>
      </w:pPr>
      <w:proofErr w:type="spellStart"/>
      <w:r w:rsidRPr="00BA127F">
        <w:rPr>
          <w:rStyle w:val="Emphaseintense"/>
          <w:b w:val="0"/>
          <w:i w:val="0"/>
          <w:color w:val="auto"/>
        </w:rPr>
        <w:t>Equipement</w:t>
      </w:r>
      <w:proofErr w:type="spellEnd"/>
    </w:p>
    <w:p w14:paraId="1764FB92" w14:textId="77777777" w:rsidR="00E130D5" w:rsidRPr="00BA127F" w:rsidRDefault="00E130D5" w:rsidP="00E130D5">
      <w:pPr>
        <w:pStyle w:val="Pardeliste"/>
        <w:numPr>
          <w:ilvl w:val="0"/>
          <w:numId w:val="6"/>
        </w:numPr>
        <w:rPr>
          <w:rStyle w:val="Emphaseintense"/>
          <w:b w:val="0"/>
          <w:i w:val="0"/>
          <w:color w:val="auto"/>
        </w:rPr>
      </w:pPr>
      <w:proofErr w:type="spellStart"/>
      <w:r w:rsidRPr="00BA127F">
        <w:rPr>
          <w:rStyle w:val="Emphaseintense"/>
          <w:b w:val="0"/>
          <w:i w:val="0"/>
          <w:color w:val="auto"/>
        </w:rPr>
        <w:t>Rendez-vous</w:t>
      </w:r>
      <w:proofErr w:type="spellEnd"/>
    </w:p>
    <w:p w14:paraId="1813C40B" w14:textId="77777777" w:rsidR="00E130D5" w:rsidRPr="00BA127F" w:rsidRDefault="00E130D5" w:rsidP="00E130D5">
      <w:pPr>
        <w:rPr>
          <w:rStyle w:val="Emphaseintense"/>
          <w:b w:val="0"/>
          <w:i w:val="0"/>
          <w:color w:val="auto"/>
        </w:rPr>
        <w:sectPr w:rsidR="00E130D5" w:rsidRPr="00BA127F" w:rsidSect="005C07AF">
          <w:type w:val="continuous"/>
          <w:pgSz w:w="11900" w:h="16840"/>
          <w:pgMar w:top="1417" w:right="1134" w:bottom="1417" w:left="2268" w:header="708" w:footer="708" w:gutter="0"/>
          <w:cols w:num="2" w:space="708"/>
        </w:sectPr>
      </w:pPr>
    </w:p>
    <w:p w14:paraId="49548FB8" w14:textId="77777777" w:rsidR="00E130D5" w:rsidRPr="00BA127F" w:rsidRDefault="00E130D5" w:rsidP="00C03633">
      <w:pPr>
        <w:pStyle w:val="Sous-titre"/>
      </w:pPr>
      <w:r w:rsidRPr="00BA127F">
        <w:lastRenderedPageBreak/>
        <w:t>Vital signs</w:t>
      </w:r>
    </w:p>
    <w:p w14:paraId="4C1A68C0" w14:textId="77777777" w:rsidR="00E130D5" w:rsidRPr="00BA127F" w:rsidRDefault="00E130D5" w:rsidP="00E130D5">
      <w:r w:rsidRPr="00BA127F">
        <w:t>Vital signs represent all measurements done on the patients in order to know his/her health state.</w:t>
      </w:r>
    </w:p>
    <w:p w14:paraId="2C315E99" w14:textId="77777777" w:rsidR="00E130D5" w:rsidRPr="00BA127F" w:rsidRDefault="00E130D5" w:rsidP="00E130D5">
      <w:r w:rsidRPr="00BA127F">
        <w:t>All measures are taken in person, which is why it’s very important that nurses can enter those measures right after they’ve been performed.</w:t>
      </w:r>
    </w:p>
    <w:p w14:paraId="7D06ED0B" w14:textId="77777777" w:rsidR="00E130D5" w:rsidRPr="00BA127F" w:rsidRDefault="00E130D5" w:rsidP="00E130D5">
      <w:r w:rsidRPr="00BA127F">
        <w:t>Plenty of different measures can be taken, such as (again, in French):</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366"/>
      </w:tblGrid>
      <w:tr w:rsidR="00E130D5" w:rsidRPr="00BA127F" w14:paraId="39132E21" w14:textId="77777777" w:rsidTr="00EF1E69">
        <w:tc>
          <w:tcPr>
            <w:tcW w:w="4603" w:type="dxa"/>
          </w:tcPr>
          <w:p w14:paraId="0DC0BA8E" w14:textId="77777777" w:rsidR="00E130D5" w:rsidRPr="00BA127F" w:rsidRDefault="00E130D5" w:rsidP="00EF1E69">
            <w:pPr>
              <w:rPr>
                <w:u w:val="single"/>
              </w:rPr>
            </w:pPr>
            <w:r w:rsidRPr="00BA127F">
              <w:rPr>
                <w:u w:val="single"/>
              </w:rPr>
              <w:t xml:space="preserve">Le </w:t>
            </w:r>
            <w:proofErr w:type="spellStart"/>
            <w:r w:rsidRPr="00BA127F">
              <w:rPr>
                <w:u w:val="single"/>
              </w:rPr>
              <w:t>pouls</w:t>
            </w:r>
            <w:proofErr w:type="spellEnd"/>
          </w:p>
          <w:p w14:paraId="35C1A14B" w14:textId="77777777" w:rsidR="00E130D5" w:rsidRPr="00BA127F" w:rsidRDefault="00E130D5" w:rsidP="00EF1E69">
            <w:pPr>
              <w:pStyle w:val="Pardeliste"/>
              <w:numPr>
                <w:ilvl w:val="0"/>
                <w:numId w:val="7"/>
              </w:numPr>
            </w:pPr>
            <w:proofErr w:type="spellStart"/>
            <w:r w:rsidRPr="00BA127F">
              <w:t>Rythme</w:t>
            </w:r>
            <w:proofErr w:type="spellEnd"/>
          </w:p>
          <w:p w14:paraId="60558D91" w14:textId="77777777" w:rsidR="00E130D5" w:rsidRPr="00BA127F" w:rsidRDefault="00E130D5" w:rsidP="00EF1E69">
            <w:pPr>
              <w:pStyle w:val="Pardeliste"/>
              <w:numPr>
                <w:ilvl w:val="1"/>
                <w:numId w:val="7"/>
              </w:numPr>
            </w:pPr>
            <w:r w:rsidRPr="00BA127F">
              <w:t xml:space="preserve">Non </w:t>
            </w:r>
            <w:proofErr w:type="spellStart"/>
            <w:r w:rsidRPr="00BA127F">
              <w:t>précisé</w:t>
            </w:r>
            <w:proofErr w:type="spellEnd"/>
          </w:p>
          <w:p w14:paraId="4D24CCEA" w14:textId="77777777" w:rsidR="00E130D5" w:rsidRPr="00BA127F" w:rsidRDefault="00E130D5" w:rsidP="00EF1E69">
            <w:pPr>
              <w:pStyle w:val="Pardeliste"/>
              <w:numPr>
                <w:ilvl w:val="1"/>
                <w:numId w:val="7"/>
              </w:numPr>
            </w:pPr>
            <w:proofErr w:type="spellStart"/>
            <w:r w:rsidRPr="00BA127F">
              <w:t>Irrégulier</w:t>
            </w:r>
            <w:proofErr w:type="spellEnd"/>
          </w:p>
          <w:p w14:paraId="17D613AA" w14:textId="77777777" w:rsidR="00E130D5" w:rsidRPr="00BA127F" w:rsidRDefault="00E130D5" w:rsidP="00EF1E69">
            <w:pPr>
              <w:pStyle w:val="Pardeliste"/>
              <w:numPr>
                <w:ilvl w:val="1"/>
                <w:numId w:val="7"/>
              </w:numPr>
            </w:pPr>
            <w:proofErr w:type="spellStart"/>
            <w:r w:rsidRPr="00BA127F">
              <w:t>Régulier</w:t>
            </w:r>
            <w:proofErr w:type="spellEnd"/>
          </w:p>
          <w:p w14:paraId="0ABD0E65" w14:textId="77777777" w:rsidR="00E130D5" w:rsidRPr="00BA127F" w:rsidRDefault="00E130D5" w:rsidP="00EF1E69">
            <w:pPr>
              <w:pStyle w:val="Pardeliste"/>
              <w:numPr>
                <w:ilvl w:val="1"/>
                <w:numId w:val="7"/>
              </w:numPr>
            </w:pPr>
            <w:proofErr w:type="spellStart"/>
            <w:r w:rsidRPr="00BA127F">
              <w:t>Autre</w:t>
            </w:r>
            <w:proofErr w:type="spellEnd"/>
          </w:p>
          <w:p w14:paraId="11DDDD8F" w14:textId="77777777" w:rsidR="00E130D5" w:rsidRPr="00BA127F" w:rsidRDefault="00E130D5" w:rsidP="00EF1E69">
            <w:pPr>
              <w:pStyle w:val="Pardeliste"/>
              <w:numPr>
                <w:ilvl w:val="0"/>
                <w:numId w:val="7"/>
              </w:numPr>
            </w:pPr>
            <w:r w:rsidRPr="00BA127F">
              <w:t>Lieu</w:t>
            </w:r>
          </w:p>
          <w:p w14:paraId="07897884" w14:textId="77777777" w:rsidR="00E130D5" w:rsidRPr="00BA127F" w:rsidRDefault="00E130D5" w:rsidP="00EF1E69">
            <w:pPr>
              <w:pStyle w:val="Pardeliste"/>
              <w:numPr>
                <w:ilvl w:val="1"/>
                <w:numId w:val="7"/>
              </w:numPr>
            </w:pPr>
            <w:r w:rsidRPr="00BA127F">
              <w:t xml:space="preserve">Non </w:t>
            </w:r>
            <w:proofErr w:type="spellStart"/>
            <w:r w:rsidRPr="00BA127F">
              <w:t>précisé</w:t>
            </w:r>
            <w:proofErr w:type="spellEnd"/>
          </w:p>
          <w:p w14:paraId="3FE110F5" w14:textId="77777777" w:rsidR="00E130D5" w:rsidRPr="00BA127F" w:rsidRDefault="00E130D5" w:rsidP="00EF1E69">
            <w:pPr>
              <w:pStyle w:val="Pardeliste"/>
              <w:numPr>
                <w:ilvl w:val="1"/>
                <w:numId w:val="7"/>
              </w:numPr>
            </w:pPr>
            <w:r w:rsidRPr="00BA127F">
              <w:t>Radial gauche</w:t>
            </w:r>
          </w:p>
          <w:p w14:paraId="385458E7" w14:textId="77777777" w:rsidR="00E130D5" w:rsidRPr="00BA127F" w:rsidRDefault="00E130D5" w:rsidP="00EF1E69">
            <w:pPr>
              <w:pStyle w:val="Pardeliste"/>
              <w:numPr>
                <w:ilvl w:val="1"/>
                <w:numId w:val="7"/>
              </w:numPr>
            </w:pPr>
            <w:r w:rsidRPr="00BA127F">
              <w:t>Radial droit</w:t>
            </w:r>
          </w:p>
          <w:p w14:paraId="16E35DDA" w14:textId="77777777" w:rsidR="00E130D5" w:rsidRPr="00BA127F" w:rsidRDefault="00E130D5" w:rsidP="00EF1E69">
            <w:pPr>
              <w:pStyle w:val="Pardeliste"/>
              <w:numPr>
                <w:ilvl w:val="1"/>
                <w:numId w:val="7"/>
              </w:numPr>
            </w:pPr>
            <w:proofErr w:type="spellStart"/>
            <w:r w:rsidRPr="00BA127F">
              <w:t>Rétro-malléolaire</w:t>
            </w:r>
            <w:proofErr w:type="spellEnd"/>
            <w:r w:rsidRPr="00BA127F">
              <w:t xml:space="preserve"> gauche</w:t>
            </w:r>
          </w:p>
          <w:p w14:paraId="2B94360F" w14:textId="77777777" w:rsidR="00E130D5" w:rsidRPr="00BA127F" w:rsidRDefault="00E130D5" w:rsidP="00EF1E69">
            <w:pPr>
              <w:pStyle w:val="Pardeliste"/>
              <w:numPr>
                <w:ilvl w:val="1"/>
                <w:numId w:val="7"/>
              </w:numPr>
            </w:pPr>
            <w:proofErr w:type="spellStart"/>
            <w:r w:rsidRPr="00BA127F">
              <w:t>Rétro-malléolaire</w:t>
            </w:r>
            <w:proofErr w:type="spellEnd"/>
            <w:r w:rsidRPr="00BA127F">
              <w:t xml:space="preserve"> droit</w:t>
            </w:r>
          </w:p>
          <w:p w14:paraId="6FEAAA53" w14:textId="77777777" w:rsidR="00E130D5" w:rsidRPr="00BA127F" w:rsidRDefault="00E130D5" w:rsidP="00EF1E69">
            <w:pPr>
              <w:pStyle w:val="Pardeliste"/>
              <w:numPr>
                <w:ilvl w:val="1"/>
                <w:numId w:val="7"/>
              </w:numPr>
            </w:pPr>
            <w:proofErr w:type="spellStart"/>
            <w:r w:rsidRPr="00BA127F">
              <w:t>Pédieux</w:t>
            </w:r>
            <w:proofErr w:type="spellEnd"/>
            <w:r w:rsidRPr="00BA127F">
              <w:t xml:space="preserve"> gauche</w:t>
            </w:r>
          </w:p>
          <w:p w14:paraId="189519EE" w14:textId="77777777" w:rsidR="00E130D5" w:rsidRPr="00BA127F" w:rsidRDefault="00E130D5" w:rsidP="00EF1E69">
            <w:pPr>
              <w:pStyle w:val="Pardeliste"/>
              <w:numPr>
                <w:ilvl w:val="1"/>
                <w:numId w:val="7"/>
              </w:numPr>
            </w:pPr>
            <w:proofErr w:type="spellStart"/>
            <w:r w:rsidRPr="00BA127F">
              <w:t>Pédieux</w:t>
            </w:r>
            <w:proofErr w:type="spellEnd"/>
            <w:r w:rsidRPr="00BA127F">
              <w:t xml:space="preserve"> droit</w:t>
            </w:r>
          </w:p>
          <w:p w14:paraId="2B1088F8" w14:textId="77777777" w:rsidR="00E130D5" w:rsidRPr="00BA127F" w:rsidRDefault="00E130D5" w:rsidP="00EF1E69">
            <w:pPr>
              <w:pStyle w:val="Pardeliste"/>
              <w:numPr>
                <w:ilvl w:val="1"/>
                <w:numId w:val="7"/>
              </w:numPr>
            </w:pPr>
            <w:proofErr w:type="spellStart"/>
            <w:r w:rsidRPr="00BA127F">
              <w:t>Fémoral</w:t>
            </w:r>
            <w:proofErr w:type="spellEnd"/>
            <w:r w:rsidRPr="00BA127F">
              <w:t xml:space="preserve"> gauche</w:t>
            </w:r>
          </w:p>
          <w:p w14:paraId="34634CD7" w14:textId="77777777" w:rsidR="00E130D5" w:rsidRPr="00BA127F" w:rsidRDefault="00E130D5" w:rsidP="00EF1E69">
            <w:pPr>
              <w:pStyle w:val="Pardeliste"/>
              <w:numPr>
                <w:ilvl w:val="1"/>
                <w:numId w:val="7"/>
              </w:numPr>
            </w:pPr>
            <w:proofErr w:type="spellStart"/>
            <w:r w:rsidRPr="00BA127F">
              <w:t>Fémoral</w:t>
            </w:r>
            <w:proofErr w:type="spellEnd"/>
            <w:r w:rsidRPr="00BA127F">
              <w:t xml:space="preserve"> droit</w:t>
            </w:r>
          </w:p>
          <w:p w14:paraId="6087972A" w14:textId="77777777" w:rsidR="00E130D5" w:rsidRPr="00BA127F" w:rsidRDefault="00E130D5" w:rsidP="00EF1E69">
            <w:pPr>
              <w:pStyle w:val="Pardeliste"/>
              <w:numPr>
                <w:ilvl w:val="1"/>
                <w:numId w:val="7"/>
              </w:numPr>
            </w:pPr>
            <w:proofErr w:type="spellStart"/>
            <w:r w:rsidRPr="00BA127F">
              <w:t>Poplité</w:t>
            </w:r>
            <w:proofErr w:type="spellEnd"/>
            <w:r w:rsidRPr="00BA127F">
              <w:t xml:space="preserve"> gauche</w:t>
            </w:r>
          </w:p>
          <w:p w14:paraId="4CBF15E7" w14:textId="77777777" w:rsidR="00E130D5" w:rsidRPr="00BA127F" w:rsidRDefault="00E130D5" w:rsidP="00EF1E69">
            <w:pPr>
              <w:pStyle w:val="Pardeliste"/>
              <w:numPr>
                <w:ilvl w:val="1"/>
                <w:numId w:val="7"/>
              </w:numPr>
            </w:pPr>
            <w:proofErr w:type="spellStart"/>
            <w:r w:rsidRPr="00BA127F">
              <w:t>Poplité</w:t>
            </w:r>
            <w:proofErr w:type="spellEnd"/>
            <w:r w:rsidRPr="00BA127F">
              <w:t xml:space="preserve"> droit</w:t>
            </w:r>
          </w:p>
          <w:p w14:paraId="59B80B1E" w14:textId="77777777" w:rsidR="00E130D5" w:rsidRPr="00BA127F" w:rsidRDefault="00E130D5" w:rsidP="00EF1E69">
            <w:pPr>
              <w:pStyle w:val="Pardeliste"/>
              <w:numPr>
                <w:ilvl w:val="1"/>
                <w:numId w:val="7"/>
              </w:numPr>
            </w:pPr>
            <w:proofErr w:type="spellStart"/>
            <w:r w:rsidRPr="00BA127F">
              <w:t>Cardiaque</w:t>
            </w:r>
            <w:proofErr w:type="spellEnd"/>
          </w:p>
          <w:p w14:paraId="048F73B1" w14:textId="77777777" w:rsidR="00E130D5" w:rsidRPr="00BA127F" w:rsidRDefault="00E130D5" w:rsidP="00EF1E69">
            <w:pPr>
              <w:pStyle w:val="Pardeliste"/>
              <w:numPr>
                <w:ilvl w:val="1"/>
                <w:numId w:val="7"/>
              </w:numPr>
            </w:pPr>
            <w:proofErr w:type="spellStart"/>
            <w:r w:rsidRPr="00BA127F">
              <w:t>Autre</w:t>
            </w:r>
            <w:proofErr w:type="spellEnd"/>
          </w:p>
          <w:p w14:paraId="0E55EF19" w14:textId="77777777" w:rsidR="00E130D5" w:rsidRPr="00BA127F" w:rsidRDefault="00E130D5" w:rsidP="00EF1E69">
            <w:pPr>
              <w:spacing w:before="360"/>
              <w:rPr>
                <w:u w:val="single"/>
              </w:rPr>
            </w:pPr>
            <w:r w:rsidRPr="00BA127F">
              <w:rPr>
                <w:u w:val="single"/>
              </w:rPr>
              <w:t xml:space="preserve">La </w:t>
            </w:r>
            <w:proofErr w:type="spellStart"/>
            <w:r w:rsidRPr="00BA127F">
              <w:rPr>
                <w:u w:val="single"/>
              </w:rPr>
              <w:t>température</w:t>
            </w:r>
            <w:proofErr w:type="spellEnd"/>
          </w:p>
          <w:p w14:paraId="11C2427D" w14:textId="77777777" w:rsidR="00E130D5" w:rsidRPr="00BA127F" w:rsidRDefault="00E130D5" w:rsidP="00EF1E69">
            <w:pPr>
              <w:pStyle w:val="Pardeliste"/>
              <w:numPr>
                <w:ilvl w:val="0"/>
                <w:numId w:val="7"/>
              </w:numPr>
            </w:pPr>
            <w:r w:rsidRPr="00BA127F">
              <w:t>Lieu</w:t>
            </w:r>
          </w:p>
          <w:p w14:paraId="647D75EC" w14:textId="77777777" w:rsidR="00E130D5" w:rsidRPr="00BA127F" w:rsidRDefault="00E130D5" w:rsidP="00EF1E69">
            <w:pPr>
              <w:pStyle w:val="Pardeliste"/>
              <w:numPr>
                <w:ilvl w:val="1"/>
                <w:numId w:val="7"/>
              </w:numPr>
            </w:pPr>
            <w:r w:rsidRPr="00BA127F">
              <w:t xml:space="preserve">Non </w:t>
            </w:r>
            <w:proofErr w:type="spellStart"/>
            <w:r w:rsidRPr="00BA127F">
              <w:t>précisé</w:t>
            </w:r>
            <w:proofErr w:type="spellEnd"/>
          </w:p>
          <w:p w14:paraId="3C21C7A2" w14:textId="77777777" w:rsidR="00E130D5" w:rsidRPr="00BA127F" w:rsidRDefault="00E130D5" w:rsidP="00EF1E69">
            <w:pPr>
              <w:pStyle w:val="Pardeliste"/>
              <w:numPr>
                <w:ilvl w:val="1"/>
                <w:numId w:val="7"/>
              </w:numPr>
            </w:pPr>
            <w:r w:rsidRPr="00BA127F">
              <w:t>Rectal</w:t>
            </w:r>
          </w:p>
          <w:p w14:paraId="76F47714" w14:textId="77777777" w:rsidR="00E130D5" w:rsidRPr="00BA127F" w:rsidRDefault="00E130D5" w:rsidP="00EF1E69">
            <w:pPr>
              <w:pStyle w:val="Pardeliste"/>
              <w:numPr>
                <w:ilvl w:val="1"/>
                <w:numId w:val="7"/>
              </w:numPr>
            </w:pPr>
            <w:r w:rsidRPr="00BA127F">
              <w:lastRenderedPageBreak/>
              <w:t>Buccal</w:t>
            </w:r>
          </w:p>
          <w:p w14:paraId="1B892351" w14:textId="77777777" w:rsidR="00E130D5" w:rsidRPr="00BA127F" w:rsidRDefault="00E130D5" w:rsidP="00EF1E69">
            <w:pPr>
              <w:pStyle w:val="Pardeliste"/>
              <w:numPr>
                <w:ilvl w:val="1"/>
                <w:numId w:val="7"/>
              </w:numPr>
            </w:pPr>
            <w:proofErr w:type="spellStart"/>
            <w:r w:rsidRPr="00BA127F">
              <w:t>Axillaire</w:t>
            </w:r>
            <w:proofErr w:type="spellEnd"/>
          </w:p>
          <w:p w14:paraId="771CA760" w14:textId="77777777" w:rsidR="00E130D5" w:rsidRPr="00BA127F" w:rsidRDefault="00E130D5" w:rsidP="00EF1E69">
            <w:pPr>
              <w:pStyle w:val="Pardeliste"/>
              <w:numPr>
                <w:ilvl w:val="1"/>
                <w:numId w:val="7"/>
              </w:numPr>
            </w:pPr>
            <w:proofErr w:type="spellStart"/>
            <w:r w:rsidRPr="00BA127F">
              <w:t>Inguinale</w:t>
            </w:r>
            <w:proofErr w:type="spellEnd"/>
          </w:p>
          <w:p w14:paraId="214DFC9F" w14:textId="77777777" w:rsidR="00E130D5" w:rsidRPr="00BA127F" w:rsidRDefault="00E130D5" w:rsidP="00EF1E69">
            <w:pPr>
              <w:pStyle w:val="Pardeliste"/>
              <w:numPr>
                <w:ilvl w:val="1"/>
                <w:numId w:val="7"/>
              </w:numPr>
            </w:pPr>
            <w:proofErr w:type="spellStart"/>
            <w:r w:rsidRPr="00BA127F">
              <w:t>Tympanique</w:t>
            </w:r>
            <w:proofErr w:type="spellEnd"/>
          </w:p>
          <w:p w14:paraId="47E12538" w14:textId="77777777" w:rsidR="00E130D5" w:rsidRPr="00BA127F" w:rsidRDefault="00E130D5" w:rsidP="00EF1E69">
            <w:pPr>
              <w:pStyle w:val="Pardeliste"/>
              <w:numPr>
                <w:ilvl w:val="1"/>
                <w:numId w:val="7"/>
              </w:numPr>
            </w:pPr>
            <w:proofErr w:type="spellStart"/>
            <w:r w:rsidRPr="00BA127F">
              <w:t>Cutané</w:t>
            </w:r>
            <w:proofErr w:type="spellEnd"/>
          </w:p>
          <w:p w14:paraId="235DBDCC" w14:textId="77777777" w:rsidR="00E130D5" w:rsidRPr="00BA127F" w:rsidRDefault="00E130D5" w:rsidP="00EF1E69">
            <w:pPr>
              <w:pStyle w:val="Pardeliste"/>
              <w:numPr>
                <w:ilvl w:val="1"/>
                <w:numId w:val="7"/>
              </w:numPr>
            </w:pPr>
            <w:proofErr w:type="spellStart"/>
            <w:r w:rsidRPr="00BA127F">
              <w:t>Autre</w:t>
            </w:r>
            <w:proofErr w:type="spellEnd"/>
          </w:p>
          <w:p w14:paraId="5E46F687" w14:textId="77777777" w:rsidR="00E130D5" w:rsidRPr="00BA127F" w:rsidRDefault="00E130D5" w:rsidP="00EF1E69">
            <w:pPr>
              <w:spacing w:before="360"/>
              <w:rPr>
                <w:u w:val="single"/>
              </w:rPr>
            </w:pPr>
            <w:proofErr w:type="spellStart"/>
            <w:r w:rsidRPr="00BA127F">
              <w:rPr>
                <w:u w:val="single"/>
              </w:rPr>
              <w:t>Saturométrie</w:t>
            </w:r>
            <w:proofErr w:type="spellEnd"/>
          </w:p>
          <w:p w14:paraId="636C7474" w14:textId="77777777" w:rsidR="00E130D5" w:rsidRPr="00BA127F" w:rsidRDefault="00E130D5" w:rsidP="00EF1E69">
            <w:pPr>
              <w:pStyle w:val="Pardeliste"/>
              <w:numPr>
                <w:ilvl w:val="0"/>
                <w:numId w:val="7"/>
              </w:numPr>
            </w:pPr>
            <w:r w:rsidRPr="00BA127F">
              <w:t>Fio2</w:t>
            </w:r>
          </w:p>
          <w:p w14:paraId="52BC770F" w14:textId="77777777" w:rsidR="00E130D5" w:rsidRPr="00BA127F" w:rsidRDefault="00E130D5" w:rsidP="00EF1E69">
            <w:pPr>
              <w:pStyle w:val="Pardeliste"/>
              <w:numPr>
                <w:ilvl w:val="0"/>
                <w:numId w:val="7"/>
              </w:numPr>
            </w:pPr>
            <w:r w:rsidRPr="00BA127F">
              <w:t>Status</w:t>
            </w:r>
          </w:p>
          <w:p w14:paraId="23304A06" w14:textId="77777777" w:rsidR="00E130D5" w:rsidRPr="00BA127F" w:rsidRDefault="00E130D5" w:rsidP="00EF1E69">
            <w:pPr>
              <w:pStyle w:val="Pardeliste"/>
              <w:numPr>
                <w:ilvl w:val="0"/>
                <w:numId w:val="7"/>
              </w:numPr>
            </w:pPr>
            <w:r w:rsidRPr="00BA127F">
              <w:t xml:space="preserve">Air </w:t>
            </w:r>
            <w:proofErr w:type="spellStart"/>
            <w:r w:rsidRPr="00BA127F">
              <w:t>ambiant</w:t>
            </w:r>
            <w:proofErr w:type="spellEnd"/>
          </w:p>
          <w:p w14:paraId="0E949E47" w14:textId="77777777" w:rsidR="00E130D5" w:rsidRPr="00BA127F" w:rsidRDefault="00E130D5" w:rsidP="00EF1E69">
            <w:pPr>
              <w:pStyle w:val="Pardeliste"/>
              <w:numPr>
                <w:ilvl w:val="0"/>
                <w:numId w:val="7"/>
              </w:numPr>
            </w:pPr>
            <w:r w:rsidRPr="00BA127F">
              <w:t>Peak-flow</w:t>
            </w:r>
          </w:p>
          <w:p w14:paraId="7688B1F4" w14:textId="77777777" w:rsidR="00E130D5" w:rsidRPr="00BA127F" w:rsidRDefault="00E130D5" w:rsidP="00EF1E69">
            <w:pPr>
              <w:spacing w:before="360"/>
              <w:rPr>
                <w:u w:val="single"/>
              </w:rPr>
            </w:pPr>
            <w:proofErr w:type="spellStart"/>
            <w:r w:rsidRPr="00BA127F">
              <w:rPr>
                <w:u w:val="single"/>
              </w:rPr>
              <w:t>Selles</w:t>
            </w:r>
            <w:proofErr w:type="spellEnd"/>
          </w:p>
          <w:p w14:paraId="751FC543" w14:textId="77777777" w:rsidR="00E130D5" w:rsidRPr="00BA127F" w:rsidRDefault="00E130D5" w:rsidP="00EF1E69">
            <w:pPr>
              <w:pStyle w:val="Pardeliste"/>
              <w:numPr>
                <w:ilvl w:val="0"/>
                <w:numId w:val="8"/>
              </w:numPr>
            </w:pPr>
            <w:r w:rsidRPr="00BA127F">
              <w:t>Status</w:t>
            </w:r>
          </w:p>
          <w:p w14:paraId="5EDFA3A2" w14:textId="77777777" w:rsidR="00E130D5" w:rsidRPr="00BA127F" w:rsidRDefault="00E130D5" w:rsidP="00EF1E69">
            <w:pPr>
              <w:pStyle w:val="Pardeliste"/>
              <w:numPr>
                <w:ilvl w:val="1"/>
                <w:numId w:val="8"/>
              </w:numPr>
            </w:pPr>
            <w:r w:rsidRPr="00BA127F">
              <w:t xml:space="preserve">Non </w:t>
            </w:r>
            <w:proofErr w:type="spellStart"/>
            <w:r w:rsidRPr="00BA127F">
              <w:t>précisé</w:t>
            </w:r>
            <w:proofErr w:type="spellEnd"/>
          </w:p>
          <w:p w14:paraId="44956747" w14:textId="77777777" w:rsidR="00E130D5" w:rsidRPr="00BA127F" w:rsidRDefault="00E130D5" w:rsidP="00EF1E69">
            <w:pPr>
              <w:pStyle w:val="Pardeliste"/>
              <w:numPr>
                <w:ilvl w:val="1"/>
                <w:numId w:val="8"/>
              </w:numPr>
            </w:pPr>
            <w:r w:rsidRPr="00BA127F">
              <w:t xml:space="preserve">Absence de </w:t>
            </w:r>
            <w:proofErr w:type="spellStart"/>
            <w:r w:rsidRPr="00BA127F">
              <w:t>selles</w:t>
            </w:r>
            <w:proofErr w:type="spellEnd"/>
          </w:p>
          <w:p w14:paraId="32A7D813" w14:textId="77777777" w:rsidR="00E130D5" w:rsidRPr="00BA127F" w:rsidRDefault="00E130D5" w:rsidP="00EF1E69">
            <w:pPr>
              <w:pStyle w:val="Pardeliste"/>
              <w:numPr>
                <w:ilvl w:val="1"/>
                <w:numId w:val="8"/>
              </w:numPr>
            </w:pPr>
            <w:proofErr w:type="spellStart"/>
            <w:r w:rsidRPr="00BA127F">
              <w:t>Présence</w:t>
            </w:r>
            <w:proofErr w:type="spellEnd"/>
            <w:r w:rsidRPr="00BA127F">
              <w:t xml:space="preserve"> de </w:t>
            </w:r>
            <w:proofErr w:type="spellStart"/>
            <w:r w:rsidRPr="00BA127F">
              <w:t>selles</w:t>
            </w:r>
            <w:proofErr w:type="spellEnd"/>
          </w:p>
          <w:p w14:paraId="6C191D1A" w14:textId="77777777" w:rsidR="00E130D5" w:rsidRPr="00BA127F" w:rsidRDefault="00E130D5" w:rsidP="00EF1E69">
            <w:pPr>
              <w:pStyle w:val="Pardeliste"/>
              <w:numPr>
                <w:ilvl w:val="0"/>
                <w:numId w:val="8"/>
              </w:numPr>
            </w:pPr>
            <w:proofErr w:type="spellStart"/>
            <w:r w:rsidRPr="00BA127F">
              <w:t>Consistance</w:t>
            </w:r>
            <w:proofErr w:type="spellEnd"/>
          </w:p>
          <w:p w14:paraId="1A7E643C" w14:textId="77777777" w:rsidR="00E130D5" w:rsidRPr="00BA127F" w:rsidRDefault="00E130D5" w:rsidP="00EF1E69">
            <w:pPr>
              <w:pStyle w:val="Pardeliste"/>
              <w:numPr>
                <w:ilvl w:val="1"/>
                <w:numId w:val="8"/>
              </w:numPr>
            </w:pPr>
            <w:r w:rsidRPr="00BA127F">
              <w:t xml:space="preserve">Non </w:t>
            </w:r>
            <w:proofErr w:type="spellStart"/>
            <w:r w:rsidRPr="00BA127F">
              <w:t>précisée</w:t>
            </w:r>
            <w:proofErr w:type="spellEnd"/>
          </w:p>
          <w:p w14:paraId="7DD819F3" w14:textId="77777777" w:rsidR="00E130D5" w:rsidRPr="00BA127F" w:rsidRDefault="00E130D5" w:rsidP="00EF1E69">
            <w:pPr>
              <w:pStyle w:val="Pardeliste"/>
              <w:numPr>
                <w:ilvl w:val="1"/>
                <w:numId w:val="8"/>
              </w:numPr>
            </w:pPr>
            <w:proofErr w:type="spellStart"/>
            <w:r w:rsidRPr="00BA127F">
              <w:t>Dures</w:t>
            </w:r>
            <w:proofErr w:type="spellEnd"/>
          </w:p>
          <w:p w14:paraId="66687C68" w14:textId="77777777" w:rsidR="00E130D5" w:rsidRPr="00BA127F" w:rsidRDefault="00E130D5" w:rsidP="00EF1E69">
            <w:pPr>
              <w:pStyle w:val="Pardeliste"/>
              <w:numPr>
                <w:ilvl w:val="1"/>
                <w:numId w:val="8"/>
              </w:numPr>
            </w:pPr>
            <w:proofErr w:type="spellStart"/>
            <w:r w:rsidRPr="00BA127F">
              <w:t>Liquide</w:t>
            </w:r>
            <w:proofErr w:type="spellEnd"/>
          </w:p>
          <w:p w14:paraId="517988CF" w14:textId="77777777" w:rsidR="00E130D5" w:rsidRPr="00BA127F" w:rsidRDefault="00E130D5" w:rsidP="00EF1E69">
            <w:pPr>
              <w:pStyle w:val="Pardeliste"/>
              <w:numPr>
                <w:ilvl w:val="1"/>
                <w:numId w:val="8"/>
              </w:numPr>
            </w:pPr>
            <w:proofErr w:type="spellStart"/>
            <w:r w:rsidRPr="00BA127F">
              <w:t>Moulées</w:t>
            </w:r>
            <w:proofErr w:type="spellEnd"/>
          </w:p>
          <w:p w14:paraId="3E823DAC" w14:textId="77777777" w:rsidR="00E130D5" w:rsidRPr="00BA127F" w:rsidRDefault="00E130D5" w:rsidP="00EF1E69">
            <w:pPr>
              <w:pStyle w:val="Pardeliste"/>
              <w:numPr>
                <w:ilvl w:val="1"/>
                <w:numId w:val="8"/>
              </w:numPr>
            </w:pPr>
            <w:proofErr w:type="spellStart"/>
            <w:r w:rsidRPr="00BA127F">
              <w:t>Fausse</w:t>
            </w:r>
            <w:proofErr w:type="spellEnd"/>
            <w:r w:rsidRPr="00BA127F">
              <w:t xml:space="preserve"> </w:t>
            </w:r>
            <w:proofErr w:type="spellStart"/>
            <w:r w:rsidRPr="00BA127F">
              <w:t>diarrhée</w:t>
            </w:r>
            <w:proofErr w:type="spellEnd"/>
            <w:r w:rsidRPr="00BA127F">
              <w:t xml:space="preserve"> / </w:t>
            </w:r>
            <w:proofErr w:type="spellStart"/>
            <w:r w:rsidRPr="00BA127F">
              <w:t>fécalome</w:t>
            </w:r>
            <w:proofErr w:type="spellEnd"/>
          </w:p>
          <w:p w14:paraId="2584CC79" w14:textId="77777777" w:rsidR="00E130D5" w:rsidRPr="00BA127F" w:rsidRDefault="00E130D5" w:rsidP="00EF1E69">
            <w:pPr>
              <w:pStyle w:val="Pardeliste"/>
              <w:numPr>
                <w:ilvl w:val="0"/>
                <w:numId w:val="8"/>
              </w:numPr>
            </w:pPr>
            <w:r w:rsidRPr="00BA127F">
              <w:t>Volume</w:t>
            </w:r>
          </w:p>
          <w:p w14:paraId="72A50164" w14:textId="77777777" w:rsidR="00E130D5" w:rsidRPr="00BA127F" w:rsidRDefault="00E130D5" w:rsidP="00EF1E69">
            <w:pPr>
              <w:pStyle w:val="Pardeliste"/>
              <w:numPr>
                <w:ilvl w:val="1"/>
                <w:numId w:val="8"/>
              </w:numPr>
            </w:pPr>
            <w:r w:rsidRPr="00BA127F">
              <w:t xml:space="preserve">Non </w:t>
            </w:r>
            <w:proofErr w:type="spellStart"/>
            <w:r w:rsidRPr="00BA127F">
              <w:t>précisé</w:t>
            </w:r>
            <w:proofErr w:type="spellEnd"/>
          </w:p>
          <w:p w14:paraId="3F334573" w14:textId="77777777" w:rsidR="00E130D5" w:rsidRPr="00BA127F" w:rsidRDefault="00E130D5" w:rsidP="00EF1E69">
            <w:pPr>
              <w:pStyle w:val="Pardeliste"/>
              <w:numPr>
                <w:ilvl w:val="1"/>
                <w:numId w:val="8"/>
              </w:numPr>
            </w:pPr>
            <w:r w:rsidRPr="00BA127F">
              <w:t>Petit</w:t>
            </w:r>
          </w:p>
          <w:p w14:paraId="2CFC2AD0" w14:textId="77777777" w:rsidR="00E130D5" w:rsidRPr="00BA127F" w:rsidRDefault="00E130D5" w:rsidP="00EF1E69">
            <w:pPr>
              <w:pStyle w:val="Pardeliste"/>
              <w:numPr>
                <w:ilvl w:val="1"/>
                <w:numId w:val="8"/>
              </w:numPr>
            </w:pPr>
            <w:proofErr w:type="spellStart"/>
            <w:r w:rsidRPr="00BA127F">
              <w:t>Moyen</w:t>
            </w:r>
            <w:proofErr w:type="spellEnd"/>
          </w:p>
          <w:p w14:paraId="610345D4" w14:textId="77777777" w:rsidR="00E130D5" w:rsidRPr="00BA127F" w:rsidRDefault="00E130D5" w:rsidP="00EF1E69">
            <w:pPr>
              <w:pStyle w:val="Pardeliste"/>
              <w:numPr>
                <w:ilvl w:val="1"/>
                <w:numId w:val="8"/>
              </w:numPr>
            </w:pPr>
            <w:r w:rsidRPr="00BA127F">
              <w:t>Grand</w:t>
            </w:r>
          </w:p>
          <w:p w14:paraId="559AAECE" w14:textId="77777777" w:rsidR="00E130D5" w:rsidRPr="00BA127F" w:rsidRDefault="00E130D5" w:rsidP="00EF1E69"/>
        </w:tc>
        <w:tc>
          <w:tcPr>
            <w:tcW w:w="4603" w:type="dxa"/>
          </w:tcPr>
          <w:p w14:paraId="2A30F80B" w14:textId="77777777" w:rsidR="00E130D5" w:rsidRPr="00BA127F" w:rsidRDefault="00E130D5" w:rsidP="00EF1E69">
            <w:pPr>
              <w:rPr>
                <w:u w:val="single"/>
              </w:rPr>
            </w:pPr>
            <w:r w:rsidRPr="00BA127F">
              <w:rPr>
                <w:u w:val="single"/>
              </w:rPr>
              <w:lastRenderedPageBreak/>
              <w:t>La tension</w:t>
            </w:r>
          </w:p>
          <w:p w14:paraId="33A8845B" w14:textId="77777777" w:rsidR="00E130D5" w:rsidRPr="00BA127F" w:rsidRDefault="00E130D5" w:rsidP="00EF1E69">
            <w:pPr>
              <w:pStyle w:val="Pardeliste"/>
              <w:numPr>
                <w:ilvl w:val="0"/>
                <w:numId w:val="9"/>
              </w:numPr>
            </w:pPr>
            <w:proofErr w:type="spellStart"/>
            <w:r w:rsidRPr="00BA127F">
              <w:t>Prise</w:t>
            </w:r>
            <w:proofErr w:type="spellEnd"/>
          </w:p>
          <w:p w14:paraId="62EA6009" w14:textId="77777777" w:rsidR="00E130D5" w:rsidRPr="00BA127F" w:rsidRDefault="00E130D5" w:rsidP="00EF1E69">
            <w:pPr>
              <w:pStyle w:val="Pardeliste"/>
              <w:numPr>
                <w:ilvl w:val="1"/>
                <w:numId w:val="9"/>
              </w:numPr>
            </w:pPr>
            <w:r w:rsidRPr="00BA127F">
              <w:t xml:space="preserve">Non </w:t>
            </w:r>
            <w:proofErr w:type="spellStart"/>
            <w:r w:rsidRPr="00BA127F">
              <w:t>précisé</w:t>
            </w:r>
            <w:proofErr w:type="spellEnd"/>
          </w:p>
          <w:p w14:paraId="54733653" w14:textId="77777777" w:rsidR="00E130D5" w:rsidRPr="00BA127F" w:rsidRDefault="00E130D5" w:rsidP="00EF1E69">
            <w:pPr>
              <w:pStyle w:val="Pardeliste"/>
              <w:numPr>
                <w:ilvl w:val="1"/>
                <w:numId w:val="9"/>
              </w:numPr>
            </w:pPr>
            <w:proofErr w:type="spellStart"/>
            <w:r w:rsidRPr="00BA127F">
              <w:t>Debout</w:t>
            </w:r>
            <w:proofErr w:type="spellEnd"/>
          </w:p>
          <w:p w14:paraId="62F7EE0F" w14:textId="77777777" w:rsidR="00E130D5" w:rsidRPr="00BA127F" w:rsidRDefault="00E130D5" w:rsidP="00EF1E69">
            <w:pPr>
              <w:pStyle w:val="Pardeliste"/>
              <w:numPr>
                <w:ilvl w:val="1"/>
                <w:numId w:val="9"/>
              </w:numPr>
            </w:pPr>
            <w:proofErr w:type="spellStart"/>
            <w:r w:rsidRPr="00BA127F">
              <w:t>Couché</w:t>
            </w:r>
            <w:proofErr w:type="spellEnd"/>
          </w:p>
          <w:p w14:paraId="5C74A278" w14:textId="77777777" w:rsidR="00E130D5" w:rsidRPr="00BA127F" w:rsidRDefault="00E130D5" w:rsidP="00EF1E69">
            <w:pPr>
              <w:pStyle w:val="Pardeliste"/>
              <w:numPr>
                <w:ilvl w:val="1"/>
                <w:numId w:val="9"/>
              </w:numPr>
            </w:pPr>
            <w:proofErr w:type="spellStart"/>
            <w:r w:rsidRPr="00BA127F">
              <w:t>Assis</w:t>
            </w:r>
            <w:proofErr w:type="spellEnd"/>
          </w:p>
          <w:p w14:paraId="0189BA74" w14:textId="77777777" w:rsidR="00E130D5" w:rsidRPr="00BA127F" w:rsidRDefault="00E130D5" w:rsidP="00EF1E69">
            <w:pPr>
              <w:pStyle w:val="Pardeliste"/>
              <w:numPr>
                <w:ilvl w:val="1"/>
                <w:numId w:val="9"/>
              </w:numPr>
            </w:pPr>
            <w:r w:rsidRPr="00BA127F">
              <w:t>Après effort</w:t>
            </w:r>
          </w:p>
          <w:p w14:paraId="1BC293FD" w14:textId="77777777" w:rsidR="00E130D5" w:rsidRPr="00BA127F" w:rsidRDefault="00E130D5" w:rsidP="00EF1E69">
            <w:pPr>
              <w:pStyle w:val="Pardeliste"/>
              <w:numPr>
                <w:ilvl w:val="1"/>
                <w:numId w:val="9"/>
              </w:numPr>
            </w:pPr>
            <w:proofErr w:type="spellStart"/>
            <w:r w:rsidRPr="00BA127F">
              <w:t>Autre</w:t>
            </w:r>
            <w:proofErr w:type="spellEnd"/>
          </w:p>
          <w:p w14:paraId="12B40BF5" w14:textId="77777777" w:rsidR="00E130D5" w:rsidRPr="00BA127F" w:rsidRDefault="00E130D5" w:rsidP="00EF1E69">
            <w:pPr>
              <w:pStyle w:val="Pardeliste"/>
              <w:numPr>
                <w:ilvl w:val="0"/>
                <w:numId w:val="9"/>
              </w:numPr>
            </w:pPr>
            <w:r w:rsidRPr="00BA127F">
              <w:t>Lieu</w:t>
            </w:r>
          </w:p>
          <w:p w14:paraId="203B7A14" w14:textId="77777777" w:rsidR="00E130D5" w:rsidRPr="00BA127F" w:rsidRDefault="00E130D5" w:rsidP="00EF1E69">
            <w:pPr>
              <w:pStyle w:val="Pardeliste"/>
              <w:numPr>
                <w:ilvl w:val="1"/>
                <w:numId w:val="9"/>
              </w:numPr>
            </w:pPr>
            <w:r w:rsidRPr="00BA127F">
              <w:t xml:space="preserve">Non </w:t>
            </w:r>
            <w:proofErr w:type="spellStart"/>
            <w:r w:rsidRPr="00BA127F">
              <w:t>précisé</w:t>
            </w:r>
            <w:proofErr w:type="spellEnd"/>
          </w:p>
          <w:p w14:paraId="24C718B6" w14:textId="77777777" w:rsidR="00E130D5" w:rsidRPr="00BA127F" w:rsidRDefault="00E130D5" w:rsidP="00EF1E69">
            <w:pPr>
              <w:pStyle w:val="Pardeliste"/>
              <w:numPr>
                <w:ilvl w:val="1"/>
                <w:numId w:val="9"/>
              </w:numPr>
            </w:pPr>
            <w:r w:rsidRPr="00BA127F">
              <w:t>Bras gauche</w:t>
            </w:r>
          </w:p>
          <w:p w14:paraId="050BCC3C" w14:textId="77777777" w:rsidR="00E130D5" w:rsidRPr="00BA127F" w:rsidRDefault="00E130D5" w:rsidP="00EF1E69">
            <w:pPr>
              <w:pStyle w:val="Pardeliste"/>
              <w:numPr>
                <w:ilvl w:val="1"/>
                <w:numId w:val="9"/>
              </w:numPr>
            </w:pPr>
            <w:r w:rsidRPr="00BA127F">
              <w:t>Bras droit</w:t>
            </w:r>
          </w:p>
          <w:p w14:paraId="30A6C7EB" w14:textId="77777777" w:rsidR="00E130D5" w:rsidRPr="00BA127F" w:rsidRDefault="00E130D5" w:rsidP="00EF1E69">
            <w:pPr>
              <w:pStyle w:val="Pardeliste"/>
              <w:numPr>
                <w:ilvl w:val="1"/>
                <w:numId w:val="9"/>
              </w:numPr>
            </w:pPr>
            <w:proofErr w:type="spellStart"/>
            <w:r w:rsidRPr="00BA127F">
              <w:t>Jambe</w:t>
            </w:r>
            <w:proofErr w:type="spellEnd"/>
            <w:r w:rsidRPr="00BA127F">
              <w:t xml:space="preserve"> gauche</w:t>
            </w:r>
          </w:p>
          <w:p w14:paraId="0950415A" w14:textId="77777777" w:rsidR="00E130D5" w:rsidRPr="00BA127F" w:rsidRDefault="00E130D5" w:rsidP="00EF1E69">
            <w:pPr>
              <w:pStyle w:val="Pardeliste"/>
              <w:numPr>
                <w:ilvl w:val="1"/>
                <w:numId w:val="9"/>
              </w:numPr>
            </w:pPr>
            <w:proofErr w:type="spellStart"/>
            <w:r w:rsidRPr="00BA127F">
              <w:t>Jambe</w:t>
            </w:r>
            <w:proofErr w:type="spellEnd"/>
            <w:r w:rsidRPr="00BA127F">
              <w:t xml:space="preserve"> </w:t>
            </w:r>
            <w:proofErr w:type="spellStart"/>
            <w:r w:rsidRPr="00BA127F">
              <w:t>droite</w:t>
            </w:r>
            <w:proofErr w:type="spellEnd"/>
          </w:p>
          <w:p w14:paraId="66E7D3A6" w14:textId="77777777" w:rsidR="00E130D5" w:rsidRPr="00BA127F" w:rsidRDefault="00E130D5" w:rsidP="00EF1E69">
            <w:pPr>
              <w:pStyle w:val="Pardeliste"/>
              <w:numPr>
                <w:ilvl w:val="1"/>
                <w:numId w:val="9"/>
              </w:numPr>
            </w:pPr>
            <w:proofErr w:type="spellStart"/>
            <w:r w:rsidRPr="00BA127F">
              <w:t>Autre</w:t>
            </w:r>
            <w:proofErr w:type="spellEnd"/>
          </w:p>
          <w:p w14:paraId="66AF8778" w14:textId="77777777" w:rsidR="00E130D5" w:rsidRPr="00BA127F" w:rsidRDefault="00E130D5" w:rsidP="00EF1E69">
            <w:pPr>
              <w:spacing w:before="1800"/>
              <w:rPr>
                <w:u w:val="single"/>
              </w:rPr>
            </w:pPr>
            <w:proofErr w:type="spellStart"/>
            <w:r w:rsidRPr="00BA127F">
              <w:rPr>
                <w:u w:val="single"/>
              </w:rPr>
              <w:t>Fréquence</w:t>
            </w:r>
            <w:proofErr w:type="spellEnd"/>
            <w:r w:rsidRPr="00BA127F">
              <w:rPr>
                <w:u w:val="single"/>
              </w:rPr>
              <w:t xml:space="preserve"> </w:t>
            </w:r>
            <w:proofErr w:type="spellStart"/>
            <w:r w:rsidRPr="00BA127F">
              <w:rPr>
                <w:u w:val="single"/>
              </w:rPr>
              <w:t>respiratoire</w:t>
            </w:r>
            <w:proofErr w:type="spellEnd"/>
          </w:p>
          <w:p w14:paraId="76ECE7FF" w14:textId="77777777" w:rsidR="00E130D5" w:rsidRPr="00BA127F" w:rsidRDefault="00E130D5" w:rsidP="00EF1E69">
            <w:pPr>
              <w:pStyle w:val="Pardeliste"/>
              <w:numPr>
                <w:ilvl w:val="0"/>
                <w:numId w:val="10"/>
              </w:numPr>
            </w:pPr>
            <w:proofErr w:type="spellStart"/>
            <w:r w:rsidRPr="00BA127F">
              <w:t>Rythme</w:t>
            </w:r>
            <w:proofErr w:type="spellEnd"/>
          </w:p>
          <w:p w14:paraId="798D26EE" w14:textId="77777777" w:rsidR="00E130D5" w:rsidRPr="00BA127F" w:rsidRDefault="00E130D5" w:rsidP="00EF1E69">
            <w:pPr>
              <w:pStyle w:val="Pardeliste"/>
              <w:numPr>
                <w:ilvl w:val="1"/>
                <w:numId w:val="10"/>
              </w:numPr>
            </w:pPr>
            <w:r w:rsidRPr="00BA127F">
              <w:t xml:space="preserve">Non </w:t>
            </w:r>
            <w:proofErr w:type="spellStart"/>
            <w:r w:rsidRPr="00BA127F">
              <w:t>précisé</w:t>
            </w:r>
            <w:proofErr w:type="spellEnd"/>
          </w:p>
          <w:p w14:paraId="371B7E0F" w14:textId="77777777" w:rsidR="00E130D5" w:rsidRPr="00BA127F" w:rsidRDefault="00E130D5" w:rsidP="00EF1E69">
            <w:pPr>
              <w:pStyle w:val="Pardeliste"/>
              <w:numPr>
                <w:ilvl w:val="1"/>
                <w:numId w:val="10"/>
              </w:numPr>
            </w:pPr>
            <w:proofErr w:type="spellStart"/>
            <w:r w:rsidRPr="00BA127F">
              <w:t>Régulier</w:t>
            </w:r>
            <w:proofErr w:type="spellEnd"/>
          </w:p>
          <w:p w14:paraId="34BFDA32" w14:textId="77777777" w:rsidR="00E130D5" w:rsidRPr="00BA127F" w:rsidRDefault="00E130D5" w:rsidP="00EF1E69">
            <w:pPr>
              <w:pStyle w:val="Pardeliste"/>
              <w:numPr>
                <w:ilvl w:val="1"/>
                <w:numId w:val="10"/>
              </w:numPr>
            </w:pPr>
            <w:proofErr w:type="spellStart"/>
            <w:r w:rsidRPr="00BA127F">
              <w:lastRenderedPageBreak/>
              <w:t>Irrégulier</w:t>
            </w:r>
            <w:proofErr w:type="spellEnd"/>
          </w:p>
          <w:p w14:paraId="3F227459" w14:textId="77777777" w:rsidR="00E130D5" w:rsidRPr="00BA127F" w:rsidRDefault="00E130D5" w:rsidP="00EF1E69">
            <w:pPr>
              <w:pStyle w:val="Pardeliste"/>
              <w:numPr>
                <w:ilvl w:val="1"/>
                <w:numId w:val="10"/>
              </w:numPr>
            </w:pPr>
            <w:proofErr w:type="spellStart"/>
            <w:r w:rsidRPr="00BA127F">
              <w:t>Apnée</w:t>
            </w:r>
            <w:proofErr w:type="spellEnd"/>
          </w:p>
          <w:p w14:paraId="27D65F69" w14:textId="77777777" w:rsidR="00E130D5" w:rsidRPr="00BA127F" w:rsidRDefault="00E130D5" w:rsidP="00EF1E69">
            <w:pPr>
              <w:pStyle w:val="Pardeliste"/>
              <w:numPr>
                <w:ilvl w:val="1"/>
                <w:numId w:val="10"/>
              </w:numPr>
            </w:pPr>
            <w:proofErr w:type="spellStart"/>
            <w:r w:rsidRPr="00BA127F">
              <w:t>Cheynes</w:t>
            </w:r>
            <w:proofErr w:type="spellEnd"/>
            <w:r w:rsidRPr="00BA127F">
              <w:t>-Stoke</w:t>
            </w:r>
          </w:p>
          <w:p w14:paraId="66171A41" w14:textId="77777777" w:rsidR="00E130D5" w:rsidRPr="00BA127F" w:rsidRDefault="00E130D5" w:rsidP="00EF1E69">
            <w:pPr>
              <w:pStyle w:val="Pardeliste"/>
              <w:numPr>
                <w:ilvl w:val="1"/>
                <w:numId w:val="10"/>
              </w:numPr>
            </w:pPr>
            <w:proofErr w:type="spellStart"/>
            <w:r w:rsidRPr="00BA127F">
              <w:t>Kusmmaul</w:t>
            </w:r>
            <w:proofErr w:type="spellEnd"/>
          </w:p>
          <w:p w14:paraId="1F572B06" w14:textId="77777777" w:rsidR="00E130D5" w:rsidRPr="00BA127F" w:rsidRDefault="00E130D5" w:rsidP="00EF1E69">
            <w:pPr>
              <w:pStyle w:val="Pardeliste"/>
              <w:numPr>
                <w:ilvl w:val="1"/>
                <w:numId w:val="10"/>
              </w:numPr>
            </w:pPr>
            <w:proofErr w:type="spellStart"/>
            <w:r w:rsidRPr="00BA127F">
              <w:t>Autre</w:t>
            </w:r>
            <w:proofErr w:type="spellEnd"/>
          </w:p>
          <w:p w14:paraId="6E1A3EDF" w14:textId="77777777" w:rsidR="00E130D5" w:rsidRPr="00BA127F" w:rsidRDefault="00E130D5" w:rsidP="00EF1E69">
            <w:pPr>
              <w:pStyle w:val="Pardeliste"/>
              <w:numPr>
                <w:ilvl w:val="0"/>
                <w:numId w:val="10"/>
              </w:numPr>
            </w:pPr>
            <w:r w:rsidRPr="00BA127F">
              <w:t>Observation</w:t>
            </w:r>
          </w:p>
          <w:p w14:paraId="7FEAEBF7" w14:textId="77777777" w:rsidR="00E130D5" w:rsidRPr="00BA127F" w:rsidRDefault="00E130D5" w:rsidP="00EF1E69">
            <w:pPr>
              <w:pStyle w:val="Pardeliste"/>
              <w:numPr>
                <w:ilvl w:val="1"/>
                <w:numId w:val="10"/>
              </w:numPr>
            </w:pPr>
            <w:r w:rsidRPr="00BA127F">
              <w:t xml:space="preserve">Non </w:t>
            </w:r>
            <w:proofErr w:type="spellStart"/>
            <w:r w:rsidRPr="00BA127F">
              <w:t>précisé</w:t>
            </w:r>
            <w:proofErr w:type="spellEnd"/>
          </w:p>
          <w:p w14:paraId="726B65C7" w14:textId="77777777" w:rsidR="00E130D5" w:rsidRPr="00BA127F" w:rsidRDefault="00E130D5" w:rsidP="00EF1E69">
            <w:pPr>
              <w:pStyle w:val="Pardeliste"/>
              <w:numPr>
                <w:ilvl w:val="1"/>
                <w:numId w:val="10"/>
              </w:numPr>
            </w:pPr>
            <w:proofErr w:type="spellStart"/>
            <w:r w:rsidRPr="00BA127F">
              <w:t>Dyspnée</w:t>
            </w:r>
            <w:proofErr w:type="spellEnd"/>
          </w:p>
          <w:p w14:paraId="1D2C77A9" w14:textId="77777777" w:rsidR="00E130D5" w:rsidRPr="00BA127F" w:rsidRDefault="00E130D5" w:rsidP="00EF1E69">
            <w:pPr>
              <w:pStyle w:val="Pardeliste"/>
              <w:numPr>
                <w:ilvl w:val="1"/>
                <w:numId w:val="10"/>
              </w:numPr>
            </w:pPr>
            <w:proofErr w:type="spellStart"/>
            <w:r w:rsidRPr="00BA127F">
              <w:t>Tachypnée</w:t>
            </w:r>
            <w:proofErr w:type="spellEnd"/>
          </w:p>
          <w:p w14:paraId="4DF74551" w14:textId="77777777" w:rsidR="00E130D5" w:rsidRPr="00BA127F" w:rsidRDefault="00E130D5" w:rsidP="00EF1E69">
            <w:pPr>
              <w:pStyle w:val="Pardeliste"/>
              <w:numPr>
                <w:ilvl w:val="1"/>
                <w:numId w:val="10"/>
              </w:numPr>
            </w:pPr>
            <w:r w:rsidRPr="00BA127F">
              <w:t>Sibilance</w:t>
            </w:r>
          </w:p>
          <w:p w14:paraId="222B13BD" w14:textId="77777777" w:rsidR="00E130D5" w:rsidRPr="00BA127F" w:rsidRDefault="00E130D5" w:rsidP="00EF1E69">
            <w:pPr>
              <w:pStyle w:val="Pardeliste"/>
              <w:numPr>
                <w:ilvl w:val="1"/>
                <w:numId w:val="10"/>
              </w:numPr>
            </w:pPr>
            <w:proofErr w:type="spellStart"/>
            <w:r w:rsidRPr="00BA127F">
              <w:t>Tirage</w:t>
            </w:r>
            <w:proofErr w:type="spellEnd"/>
          </w:p>
          <w:p w14:paraId="69A0EEEF" w14:textId="77777777" w:rsidR="00E130D5" w:rsidRPr="00BA127F" w:rsidRDefault="00E130D5" w:rsidP="00EF1E69">
            <w:pPr>
              <w:pStyle w:val="Pardeliste"/>
              <w:numPr>
                <w:ilvl w:val="1"/>
                <w:numId w:val="10"/>
              </w:numPr>
            </w:pPr>
            <w:proofErr w:type="spellStart"/>
            <w:r w:rsidRPr="00BA127F">
              <w:t>Balancement</w:t>
            </w:r>
            <w:proofErr w:type="spellEnd"/>
            <w:r w:rsidRPr="00BA127F">
              <w:t xml:space="preserve"> </w:t>
            </w:r>
            <w:proofErr w:type="spellStart"/>
            <w:r w:rsidRPr="00BA127F">
              <w:t>thoraco</w:t>
            </w:r>
            <w:proofErr w:type="spellEnd"/>
            <w:r w:rsidRPr="00BA127F">
              <w:t>-abdominal</w:t>
            </w:r>
          </w:p>
          <w:p w14:paraId="5DFB2648" w14:textId="77777777" w:rsidR="00E130D5" w:rsidRPr="00BA127F" w:rsidRDefault="00E130D5" w:rsidP="00EF1E69">
            <w:pPr>
              <w:pStyle w:val="Pardeliste"/>
              <w:numPr>
                <w:ilvl w:val="1"/>
                <w:numId w:val="10"/>
              </w:numPr>
            </w:pPr>
            <w:proofErr w:type="spellStart"/>
            <w:r w:rsidRPr="00BA127F">
              <w:t>Paradoxal</w:t>
            </w:r>
            <w:proofErr w:type="spellEnd"/>
          </w:p>
          <w:p w14:paraId="06F881BC" w14:textId="77777777" w:rsidR="00E130D5" w:rsidRPr="00BA127F" w:rsidRDefault="00E130D5" w:rsidP="00EF1E69">
            <w:pPr>
              <w:pStyle w:val="Pardeliste"/>
              <w:numPr>
                <w:ilvl w:val="1"/>
                <w:numId w:val="10"/>
              </w:numPr>
            </w:pPr>
            <w:r w:rsidRPr="00BA127F">
              <w:t>Stridor</w:t>
            </w:r>
          </w:p>
          <w:p w14:paraId="0695BA27" w14:textId="77777777" w:rsidR="00E130D5" w:rsidRPr="00BA127F" w:rsidRDefault="00E130D5" w:rsidP="00EF1E69">
            <w:pPr>
              <w:pStyle w:val="Pardeliste"/>
              <w:numPr>
                <w:ilvl w:val="1"/>
                <w:numId w:val="10"/>
              </w:numPr>
            </w:pPr>
            <w:proofErr w:type="spellStart"/>
            <w:r w:rsidRPr="00BA127F">
              <w:t>Autre</w:t>
            </w:r>
            <w:proofErr w:type="spellEnd"/>
          </w:p>
        </w:tc>
      </w:tr>
    </w:tbl>
    <w:p w14:paraId="2FDD782A" w14:textId="77777777" w:rsidR="00E130D5" w:rsidRDefault="00E130D5" w:rsidP="00E130D5">
      <w:pPr>
        <w:rPr>
          <w:u w:val="single"/>
        </w:rPr>
      </w:pPr>
      <w:proofErr w:type="spellStart"/>
      <w:r w:rsidRPr="00594DEA">
        <w:rPr>
          <w:u w:val="single"/>
        </w:rPr>
        <w:lastRenderedPageBreak/>
        <w:t>Indice</w:t>
      </w:r>
      <w:proofErr w:type="spellEnd"/>
      <w:r w:rsidRPr="00594DEA">
        <w:rPr>
          <w:u w:val="single"/>
        </w:rPr>
        <w:t xml:space="preserve"> de la </w:t>
      </w:r>
      <w:proofErr w:type="spellStart"/>
      <w:r w:rsidRPr="00594DEA">
        <w:rPr>
          <w:u w:val="single"/>
        </w:rPr>
        <w:t>douleur</w:t>
      </w:r>
      <w:proofErr w:type="spellEnd"/>
      <w:r w:rsidRPr="00594DEA">
        <w:rPr>
          <w:u w:val="single"/>
        </w:rPr>
        <w:br/>
      </w:r>
      <w:proofErr w:type="spellStart"/>
      <w:r w:rsidRPr="00594DEA">
        <w:rPr>
          <w:u w:val="single"/>
        </w:rPr>
        <w:t>Poids</w:t>
      </w:r>
      <w:proofErr w:type="spellEnd"/>
      <w:r w:rsidRPr="00594DEA">
        <w:rPr>
          <w:u w:val="single"/>
        </w:rPr>
        <w:br/>
      </w:r>
      <w:proofErr w:type="spellStart"/>
      <w:r w:rsidRPr="00594DEA">
        <w:rPr>
          <w:u w:val="single"/>
        </w:rPr>
        <w:t>Taille</w:t>
      </w:r>
      <w:proofErr w:type="spellEnd"/>
      <w:r w:rsidRPr="00594DEA">
        <w:rPr>
          <w:u w:val="single"/>
        </w:rPr>
        <w:br/>
      </w:r>
      <w:r w:rsidRPr="00594DEA">
        <w:rPr>
          <w:u w:val="single"/>
          <w:lang w:val="fr-CH"/>
        </w:rPr>
        <w:t>Bilan</w:t>
      </w:r>
    </w:p>
    <w:p w14:paraId="57218F18" w14:textId="77777777" w:rsidR="008910AA" w:rsidRDefault="008910AA" w:rsidP="00E130D5">
      <w:pPr>
        <w:rPr>
          <w:u w:val="single"/>
        </w:rPr>
      </w:pPr>
    </w:p>
    <w:p w14:paraId="3D7B7CF0" w14:textId="77777777" w:rsidR="008910AA" w:rsidRDefault="008910AA" w:rsidP="00E130D5">
      <w:pPr>
        <w:rPr>
          <w:u w:val="single"/>
        </w:rPr>
      </w:pPr>
    </w:p>
    <w:p w14:paraId="4574C845" w14:textId="77777777" w:rsidR="008910AA" w:rsidRDefault="008910AA" w:rsidP="00E130D5">
      <w:pPr>
        <w:rPr>
          <w:u w:val="single"/>
        </w:rPr>
      </w:pPr>
    </w:p>
    <w:p w14:paraId="2C33EB0A" w14:textId="77777777" w:rsidR="008910AA" w:rsidRPr="00594DEA" w:rsidRDefault="008910AA" w:rsidP="00E130D5">
      <w:pPr>
        <w:rPr>
          <w:u w:val="single"/>
        </w:rPr>
      </w:pPr>
    </w:p>
    <w:p w14:paraId="5E57A45E" w14:textId="77777777" w:rsidR="00E130D5" w:rsidRPr="00594DEA" w:rsidRDefault="00E130D5" w:rsidP="00E130D5">
      <w:pPr>
        <w:rPr>
          <w:rFonts w:asciiTheme="majorHAnsi" w:eastAsiaTheme="majorEastAsia" w:hAnsiTheme="majorHAnsi" w:cstheme="majorBidi"/>
          <w:i/>
          <w:iCs/>
          <w:spacing w:val="15"/>
        </w:rPr>
      </w:pPr>
      <w:r w:rsidRPr="00594DEA">
        <w:br w:type="page"/>
      </w:r>
    </w:p>
    <w:p w14:paraId="6349A46E" w14:textId="77777777" w:rsidR="00E130D5" w:rsidRDefault="00E130D5" w:rsidP="00E130D5">
      <w:pPr>
        <w:pStyle w:val="Titre4"/>
        <w:rPr>
          <w:ins w:id="482" w:author="Utilisateur de Microsoft Office" w:date="2015-07-07T16:51:00Z"/>
        </w:rPr>
      </w:pPr>
      <w:r w:rsidRPr="008F7F4C">
        <w:lastRenderedPageBreak/>
        <w:t>Application</w:t>
      </w:r>
    </w:p>
    <w:p w14:paraId="0DD979B0" w14:textId="75E7037E" w:rsidR="009373B1" w:rsidRDefault="009373B1" w:rsidP="009373B1">
      <w:pPr>
        <w:rPr>
          <w:ins w:id="483" w:author="Utilisateur de Microsoft Office" w:date="2015-07-07T16:52:00Z"/>
        </w:rPr>
        <w:pPrChange w:id="484" w:author="Utilisateur de Microsoft Office" w:date="2015-07-07T16:51:00Z">
          <w:pPr>
            <w:pStyle w:val="Titre4"/>
          </w:pPr>
        </w:pPrChange>
      </w:pPr>
      <w:ins w:id="485" w:author="Utilisateur de Microsoft Office" w:date="2015-07-07T16:51:00Z">
        <w:r>
          <w:t xml:space="preserve">The initial INCA prototype is an Android native application </w:t>
        </w:r>
      </w:ins>
      <w:ins w:id="486" w:author="Utilisateur de Microsoft Office" w:date="2015-07-07T16:52:00Z">
        <w:r>
          <w:t>developed</w:t>
        </w:r>
      </w:ins>
      <w:ins w:id="487" w:author="Utilisateur de Microsoft Office" w:date="2015-07-07T16:51:00Z">
        <w:r>
          <w:t xml:space="preserve"> </w:t>
        </w:r>
      </w:ins>
      <w:ins w:id="488" w:author="Utilisateur de Microsoft Office" w:date="2015-07-07T16:52:00Z">
        <w:r>
          <w:t xml:space="preserve">by Mr. </w:t>
        </w:r>
        <w:proofErr w:type="spellStart"/>
        <w:r>
          <w:t>Ehrler</w:t>
        </w:r>
        <w:proofErr w:type="spellEnd"/>
        <w:r>
          <w:t xml:space="preserve"> and his team.</w:t>
        </w:r>
      </w:ins>
      <w:ins w:id="489" w:author="Utilisateur de Microsoft Office" w:date="2015-07-07T16:53:00Z">
        <w:r w:rsidR="0061365E">
          <w:t xml:space="preserve"> The application’s main view</w:t>
        </w:r>
      </w:ins>
      <w:ins w:id="490" w:author="Utilisateur de Microsoft Office" w:date="2015-07-07T16:54:00Z">
        <w:r w:rsidR="00DE1962">
          <w:t xml:space="preserve"> is a view listing all the interventions a nurse has to perform on a patient during her/his shift</w:t>
        </w:r>
        <w:r w:rsidR="003E69F3">
          <w:t xml:space="preserve"> as illustrated on Figure 1.6.</w:t>
        </w:r>
      </w:ins>
    </w:p>
    <w:p w14:paraId="79267F56" w14:textId="77777777" w:rsidR="0061365E" w:rsidRDefault="0061365E" w:rsidP="0061365E">
      <w:pPr>
        <w:keepNext/>
        <w:rPr>
          <w:ins w:id="491" w:author="Utilisateur de Microsoft Office" w:date="2015-07-07T16:54:00Z"/>
        </w:rPr>
        <w:pPrChange w:id="492" w:author="Utilisateur de Microsoft Office" w:date="2015-07-07T16:54:00Z">
          <w:pPr/>
        </w:pPrChange>
      </w:pPr>
      <w:ins w:id="493" w:author="Utilisateur de Microsoft Office" w:date="2015-07-07T16:53:00Z">
        <w:r>
          <w:rPr>
            <w:noProof/>
            <w:lang w:val="fr-FR" w:eastAsia="fr-FR"/>
          </w:rPr>
          <w:drawing>
            <wp:inline distT="0" distB="0" distL="0" distR="0" wp14:anchorId="5B836646" wp14:editId="42F6BC76">
              <wp:extent cx="3018493" cy="5366464"/>
              <wp:effectExtent l="0" t="0" r="444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ototype-inca-app.png"/>
                      <pic:cNvPicPr/>
                    </pic:nvPicPr>
                    <pic:blipFill>
                      <a:blip r:embed="rId23">
                        <a:extLst>
                          <a:ext uri="{28A0092B-C50C-407E-A947-70E740481C1C}">
                            <a14:useLocalDpi xmlns:a14="http://schemas.microsoft.com/office/drawing/2010/main" val="0"/>
                          </a:ext>
                        </a:extLst>
                      </a:blip>
                      <a:stretch>
                        <a:fillRect/>
                      </a:stretch>
                    </pic:blipFill>
                    <pic:spPr>
                      <a:xfrm>
                        <a:off x="0" y="0"/>
                        <a:ext cx="3021307" cy="5371467"/>
                      </a:xfrm>
                      <a:prstGeom prst="rect">
                        <a:avLst/>
                      </a:prstGeom>
                    </pic:spPr>
                  </pic:pic>
                </a:graphicData>
              </a:graphic>
            </wp:inline>
          </w:drawing>
        </w:r>
      </w:ins>
    </w:p>
    <w:p w14:paraId="2D39F35A" w14:textId="3DA41C1C" w:rsidR="009373B1" w:rsidRPr="009373B1" w:rsidRDefault="00C65589" w:rsidP="003225BE">
      <w:pPr>
        <w:pStyle w:val="Lgende"/>
        <w:pPrChange w:id="494" w:author="Utilisateur de Microsoft Office" w:date="2015-07-07T22:42:00Z">
          <w:pPr>
            <w:pStyle w:val="Titre4"/>
          </w:pPr>
        </w:pPrChange>
      </w:pPr>
      <w:bookmarkStart w:id="495" w:name="_Toc424076177"/>
      <w:ins w:id="496" w:author="Utilisateur de Microsoft Office" w:date="2015-07-07T16:54:00Z">
        <w:r>
          <w:t>FIGURE</w:t>
        </w:r>
        <w:r w:rsidR="0061365E">
          <w:t xml:space="preserve"> </w:t>
        </w:r>
      </w:ins>
      <w:ins w:id="497" w:author="Utilisateur de Microsoft Office" w:date="2015-07-07T22:54:00Z">
        <w:r w:rsidR="006A37D4">
          <w:fldChar w:fldCharType="begin"/>
        </w:r>
        <w:r w:rsidR="006A37D4">
          <w:instrText xml:space="preserve"> STYLEREF 1 \s </w:instrText>
        </w:r>
      </w:ins>
      <w:r w:rsidR="006A37D4">
        <w:fldChar w:fldCharType="separate"/>
      </w:r>
      <w:r w:rsidR="006A37D4">
        <w:rPr>
          <w:noProof/>
        </w:rPr>
        <w:t>1</w:t>
      </w:r>
      <w:ins w:id="498"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499" w:author="Utilisateur de Microsoft Office" w:date="2015-07-07T22:54:00Z">
        <w:r w:rsidR="006A37D4">
          <w:rPr>
            <w:noProof/>
          </w:rPr>
          <w:t>6</w:t>
        </w:r>
        <w:r w:rsidR="006A37D4">
          <w:fldChar w:fldCharType="end"/>
        </w:r>
      </w:ins>
      <w:ins w:id="500" w:author="Utilisateur de Microsoft Office" w:date="2015-07-07T16:54:00Z">
        <w:r w:rsidR="0061365E">
          <w:t xml:space="preserve"> – INITIAL INCA PROTOTYPE’S MAIN VIEW</w:t>
        </w:r>
      </w:ins>
      <w:bookmarkEnd w:id="495"/>
    </w:p>
    <w:p w14:paraId="1B35FA96" w14:textId="77777777" w:rsidR="00E130D5" w:rsidRPr="00BA127F" w:rsidRDefault="00E130D5" w:rsidP="00E130D5"/>
    <w:p w14:paraId="00DB122E" w14:textId="77777777" w:rsidR="00E130D5" w:rsidRPr="00BA127F" w:rsidRDefault="00E130D5" w:rsidP="00E130D5">
      <w:pPr>
        <w:sectPr w:rsidR="00E130D5" w:rsidRPr="00BA127F" w:rsidSect="005C07AF">
          <w:type w:val="continuous"/>
          <w:pgSz w:w="11900" w:h="16840"/>
          <w:pgMar w:top="1417" w:right="1134" w:bottom="1417" w:left="2268" w:header="708" w:footer="708" w:gutter="0"/>
          <w:cols w:space="708"/>
        </w:sectPr>
      </w:pPr>
    </w:p>
    <w:p w14:paraId="6F551F56" w14:textId="77777777" w:rsidR="00E130D5" w:rsidRPr="008F7F4C" w:rsidRDefault="00E130D5" w:rsidP="00E130D5">
      <w:pPr>
        <w:pStyle w:val="Titre3"/>
        <w:numPr>
          <w:ilvl w:val="2"/>
          <w:numId w:val="3"/>
        </w:numPr>
      </w:pPr>
      <w:bookmarkStart w:id="501" w:name="_Toc424076130"/>
      <w:r w:rsidRPr="00BA127F">
        <w:lastRenderedPageBreak/>
        <w:t>Requirements</w:t>
      </w:r>
      <w:bookmarkEnd w:id="501"/>
    </w:p>
    <w:p w14:paraId="2FA02207" w14:textId="77777777" w:rsidR="00E130D5" w:rsidRPr="00BA127F" w:rsidRDefault="00E130D5" w:rsidP="00E130D5">
      <w:r w:rsidRPr="00BA127F">
        <w:t xml:space="preserve">The </w:t>
      </w:r>
      <w:r>
        <w:t xml:space="preserve">new </w:t>
      </w:r>
      <w:r w:rsidRPr="00594DEA">
        <w:rPr>
          <w:rStyle w:val="Emphase"/>
        </w:rPr>
        <w:t>INCA</w:t>
      </w:r>
      <w:r>
        <w:t xml:space="preserve"> </w:t>
      </w:r>
      <w:r w:rsidRPr="00BA127F">
        <w:t>application should be as easy as possible to use for nurses. It should take in consideration all the current steps of their workflow and try to make the whole process much more efficient.</w:t>
      </w:r>
    </w:p>
    <w:p w14:paraId="2D462842" w14:textId="7E6CEFAC" w:rsidR="00E130D5" w:rsidRPr="00BA127F" w:rsidRDefault="00E130D5" w:rsidP="00E130D5">
      <w:r w:rsidRPr="00BA127F">
        <w:lastRenderedPageBreak/>
        <w:t>Building a mobile application comes with a set of challenges, as the user interactions (some of which are illustrated on Figure 1.</w:t>
      </w:r>
      <w:ins w:id="502" w:author="Utilisateur de Microsoft Office" w:date="2015-07-07T16:55:00Z">
        <w:r w:rsidR="00E978DE">
          <w:t>7</w:t>
        </w:r>
      </w:ins>
      <w:r w:rsidRPr="00BA127F">
        <w:t>) are different than on a desktop application.</w:t>
      </w:r>
    </w:p>
    <w:p w14:paraId="77832AEA" w14:textId="77777777" w:rsidR="00E130D5" w:rsidRPr="008F7F4C" w:rsidRDefault="00E130D5" w:rsidP="00E130D5">
      <w:pPr>
        <w:keepNext/>
      </w:pPr>
      <w:r w:rsidRPr="002D4C25">
        <w:rPr>
          <w:noProof/>
          <w:lang w:val="fr-FR" w:eastAsia="fr-FR"/>
        </w:rPr>
        <w:drawing>
          <wp:inline distT="0" distB="0" distL="0" distR="0" wp14:anchorId="6FB54BD8" wp14:editId="192B8C71">
            <wp:extent cx="5748655" cy="2686871"/>
            <wp:effectExtent l="0" t="0" r="0" b="571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 disque:Users:Yvann:Documents:bachelor:bachelorproject:doc:images:mobile-gesture.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48655" cy="2686871"/>
                    </a:xfrm>
                    <a:prstGeom prst="rect">
                      <a:avLst/>
                    </a:prstGeom>
                    <a:noFill/>
                    <a:ln>
                      <a:noFill/>
                    </a:ln>
                  </pic:spPr>
                </pic:pic>
              </a:graphicData>
            </a:graphic>
          </wp:inline>
        </w:drawing>
      </w:r>
    </w:p>
    <w:p w14:paraId="7E124306" w14:textId="6C24201D" w:rsidR="00E130D5" w:rsidRPr="00BA127F" w:rsidRDefault="00E130D5" w:rsidP="003225BE">
      <w:pPr>
        <w:pStyle w:val="Lgende"/>
      </w:pPr>
      <w:bookmarkStart w:id="503" w:name="_Toc424076178"/>
      <w:r w:rsidRPr="00BA127F">
        <w:t xml:space="preserve">FIGURE </w:t>
      </w:r>
      <w:ins w:id="504" w:author="Utilisateur de Microsoft Office" w:date="2015-07-07T22:54:00Z">
        <w:r w:rsidR="006A37D4">
          <w:fldChar w:fldCharType="begin"/>
        </w:r>
        <w:r w:rsidR="006A37D4">
          <w:instrText xml:space="preserve"> STYLEREF 1 \s </w:instrText>
        </w:r>
      </w:ins>
      <w:r w:rsidR="006A37D4">
        <w:fldChar w:fldCharType="separate"/>
      </w:r>
      <w:r w:rsidR="006A37D4">
        <w:rPr>
          <w:noProof/>
        </w:rPr>
        <w:t>1</w:t>
      </w:r>
      <w:ins w:id="505"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506" w:author="Utilisateur de Microsoft Office" w:date="2015-07-07T22:54:00Z">
        <w:r w:rsidR="006A37D4">
          <w:rPr>
            <w:noProof/>
          </w:rPr>
          <w:t>7</w:t>
        </w:r>
        <w:r w:rsidR="006A37D4">
          <w:fldChar w:fldCharType="end"/>
        </w:r>
      </w:ins>
      <w:del w:id="507" w:author="Utilisateur de Microsoft Office" w:date="2015-07-07T17:21:00Z">
        <w:r w:rsidR="0061365E" w:rsidDel="001065D3">
          <w:fldChar w:fldCharType="begin"/>
        </w:r>
        <w:r w:rsidR="0061365E" w:rsidDel="001065D3">
          <w:delInstrText xml:space="preserve"> STYLEREF 1 \s </w:delInstrText>
        </w:r>
        <w:r w:rsidR="0061365E" w:rsidDel="001065D3">
          <w:fldChar w:fldCharType="separate"/>
        </w:r>
        <w:r w:rsidR="0061365E" w:rsidDel="001065D3">
          <w:rPr>
            <w:noProof/>
          </w:rPr>
          <w:delText>1</w:delText>
        </w:r>
        <w:r w:rsidR="0061365E" w:rsidDel="001065D3">
          <w:fldChar w:fldCharType="end"/>
        </w:r>
        <w:r w:rsidR="0061365E" w:rsidDel="001065D3">
          <w:delText>.</w:delText>
        </w:r>
        <w:r w:rsidR="0061365E" w:rsidDel="001065D3">
          <w:fldChar w:fldCharType="begin"/>
        </w:r>
        <w:r w:rsidR="0061365E" w:rsidDel="001065D3">
          <w:delInstrText xml:space="preserve"> SEQ Figure \* ARABIC \s 1 </w:delInstrText>
        </w:r>
        <w:r w:rsidR="0061365E" w:rsidDel="001065D3">
          <w:fldChar w:fldCharType="separate"/>
        </w:r>
        <w:r w:rsidR="0061365E" w:rsidDel="001065D3">
          <w:rPr>
            <w:noProof/>
          </w:rPr>
          <w:delText>7</w:delText>
        </w:r>
        <w:r w:rsidR="0061365E" w:rsidDel="001065D3">
          <w:fldChar w:fldCharType="end"/>
        </w:r>
      </w:del>
      <w:del w:id="508"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1</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6</w:delText>
        </w:r>
        <w:r w:rsidRPr="00BA127F" w:rsidDel="0061365E">
          <w:fldChar w:fldCharType="end"/>
        </w:r>
      </w:del>
      <w:r w:rsidRPr="00BA127F">
        <w:t xml:space="preserve"> - TOUCH GESTURE EXAMPLES</w:t>
      </w:r>
      <w:bookmarkEnd w:id="503"/>
    </w:p>
    <w:p w14:paraId="1DA22C4D" w14:textId="77777777" w:rsidR="00E130D5" w:rsidRPr="00BA127F" w:rsidRDefault="00E130D5" w:rsidP="00E130D5">
      <w:r w:rsidRPr="00BA127F">
        <w:t xml:space="preserve">The interface of the new </w:t>
      </w:r>
      <w:r w:rsidRPr="00C83211">
        <w:rPr>
          <w:rStyle w:val="Emphase"/>
        </w:rPr>
        <w:t>INCA</w:t>
      </w:r>
      <w:r>
        <w:t xml:space="preserve"> </w:t>
      </w:r>
      <w:r w:rsidRPr="00BA127F">
        <w:t xml:space="preserve">application has been redesigned </w:t>
      </w:r>
      <w:r w:rsidRPr="008F7F4C">
        <w:t>to take advantage of the touch gesture</w:t>
      </w:r>
      <w:r w:rsidRPr="00BA127F">
        <w:t>s offered by mobile devices in order to provide simple and intuitive navigation.</w:t>
      </w:r>
    </w:p>
    <w:p w14:paraId="718A47D5" w14:textId="77777777" w:rsidR="00E130D5" w:rsidRPr="00BA127F" w:rsidRDefault="00E130D5" w:rsidP="00E130D5">
      <w:pPr>
        <w:pStyle w:val="Titre3"/>
        <w:numPr>
          <w:ilvl w:val="2"/>
          <w:numId w:val="3"/>
        </w:numPr>
      </w:pPr>
      <w:bookmarkStart w:id="509" w:name="_Toc424076131"/>
      <w:r w:rsidRPr="00BA127F">
        <w:t>Used Technologies</w:t>
      </w:r>
      <w:bookmarkEnd w:id="509"/>
    </w:p>
    <w:p w14:paraId="60F2A99E" w14:textId="77777777" w:rsidR="00E130D5" w:rsidRPr="00BA127F" w:rsidRDefault="00E130D5" w:rsidP="00E130D5">
      <w:r w:rsidRPr="00BA127F">
        <w:t xml:space="preserve">The new application for the </w:t>
      </w:r>
      <w:r w:rsidRPr="00BA127F">
        <w:rPr>
          <w:rStyle w:val="Emphase"/>
        </w:rPr>
        <w:t>INCA</w:t>
      </w:r>
      <w:r w:rsidRPr="00BA127F">
        <w:t xml:space="preserve"> project has been developed using the following </w:t>
      </w:r>
      <w:proofErr w:type="gramStart"/>
      <w:r w:rsidRPr="00BA127F">
        <w:t>technologies :</w:t>
      </w:r>
      <w:proofErr w:type="gramEnd"/>
    </w:p>
    <w:p w14:paraId="0C283A84" w14:textId="77777777" w:rsidR="003519A4" w:rsidRDefault="003519A4" w:rsidP="00E130D5">
      <w:pPr>
        <w:pStyle w:val="Pardeliste"/>
        <w:numPr>
          <w:ilvl w:val="0"/>
          <w:numId w:val="11"/>
        </w:numPr>
        <w:rPr>
          <w:ins w:id="510" w:author="Utilisateur de Microsoft Office" w:date="2015-07-07T16:56:00Z"/>
        </w:rPr>
      </w:pPr>
      <w:ins w:id="511" w:author="Utilisateur de Microsoft Office" w:date="2015-07-07T16:56:00Z">
        <w:r>
          <w:fldChar w:fldCharType="begin"/>
        </w:r>
        <w:r>
          <w:instrText xml:space="preserve"> REF _Ref424051521 \h </w:instrText>
        </w:r>
      </w:ins>
      <w:r>
        <w:fldChar w:fldCharType="separate"/>
      </w:r>
      <w:proofErr w:type="spellStart"/>
      <w:ins w:id="512" w:author="Utilisateur de Microsoft Office" w:date="2015-07-07T16:56:00Z">
        <w:r w:rsidRPr="00BA127F">
          <w:t>Angularjs</w:t>
        </w:r>
        <w:proofErr w:type="spellEnd"/>
        <w:r>
          <w:fldChar w:fldCharType="end"/>
        </w:r>
      </w:ins>
    </w:p>
    <w:p w14:paraId="5861FA53" w14:textId="7E598ED9" w:rsidR="00E130D5" w:rsidRPr="00BA127F" w:rsidDel="003519A4" w:rsidRDefault="000E61B9" w:rsidP="00E130D5">
      <w:pPr>
        <w:pStyle w:val="Pardeliste"/>
        <w:numPr>
          <w:ilvl w:val="0"/>
          <w:numId w:val="11"/>
        </w:numPr>
        <w:rPr>
          <w:del w:id="513" w:author="Utilisateur de Microsoft Office" w:date="2015-07-07T16:56:00Z"/>
        </w:rPr>
      </w:pPr>
      <w:del w:id="514" w:author="Utilisateur de Microsoft Office" w:date="2015-07-07T16:56:00Z">
        <w:r w:rsidDel="003519A4">
          <w:fldChar w:fldCharType="begin"/>
        </w:r>
        <w:r w:rsidDel="003519A4">
          <w:delInstrText xml:space="preserve"> REF _Ref297900400 \h </w:delInstrText>
        </w:r>
        <w:r w:rsidDel="003519A4">
          <w:fldChar w:fldCharType="separate"/>
        </w:r>
        <w:r w:rsidRPr="00BA127F" w:rsidDel="003519A4">
          <w:delText>Angularjs</w:delText>
        </w:r>
        <w:r w:rsidDel="003519A4">
          <w:fldChar w:fldCharType="end"/>
        </w:r>
      </w:del>
    </w:p>
    <w:p w14:paraId="4170C4E5" w14:textId="77777777" w:rsidR="003519A4" w:rsidRDefault="003519A4" w:rsidP="00E130D5">
      <w:pPr>
        <w:pStyle w:val="Pardeliste"/>
        <w:numPr>
          <w:ilvl w:val="0"/>
          <w:numId w:val="11"/>
        </w:numPr>
        <w:rPr>
          <w:ins w:id="515" w:author="Utilisateur de Microsoft Office" w:date="2015-07-07T16:56:00Z"/>
        </w:rPr>
      </w:pPr>
      <w:ins w:id="516" w:author="Utilisateur de Microsoft Office" w:date="2015-07-07T16:56:00Z">
        <w:r>
          <w:fldChar w:fldCharType="begin"/>
        </w:r>
        <w:r>
          <w:instrText xml:space="preserve"> REF _Ref424051531 \h </w:instrText>
        </w:r>
      </w:ins>
      <w:r>
        <w:fldChar w:fldCharType="separate"/>
      </w:r>
      <w:ins w:id="517" w:author="Utilisateur de Microsoft Office" w:date="2015-07-07T16:56:00Z">
        <w:r w:rsidRPr="00BA127F">
          <w:t>Ionic</w:t>
        </w:r>
        <w:r>
          <w:fldChar w:fldCharType="end"/>
        </w:r>
      </w:ins>
    </w:p>
    <w:p w14:paraId="3B255CA5" w14:textId="1E3E6A92" w:rsidR="000E61B9" w:rsidDel="003519A4" w:rsidRDefault="000E61B9" w:rsidP="00E130D5">
      <w:pPr>
        <w:pStyle w:val="Pardeliste"/>
        <w:numPr>
          <w:ilvl w:val="0"/>
          <w:numId w:val="11"/>
        </w:numPr>
        <w:rPr>
          <w:del w:id="518" w:author="Utilisateur de Microsoft Office" w:date="2015-07-07T16:56:00Z"/>
        </w:rPr>
      </w:pPr>
      <w:del w:id="519" w:author="Utilisateur de Microsoft Office" w:date="2015-07-07T16:56:00Z">
        <w:r w:rsidDel="003519A4">
          <w:fldChar w:fldCharType="begin"/>
        </w:r>
        <w:r w:rsidDel="003519A4">
          <w:delInstrText xml:space="preserve"> REF _Ref297900453 \h </w:delInstrText>
        </w:r>
        <w:r w:rsidDel="003519A4">
          <w:fldChar w:fldCharType="separate"/>
        </w:r>
        <w:r w:rsidRPr="00BA127F" w:rsidDel="003519A4">
          <w:delText>Ionic</w:delText>
        </w:r>
        <w:r w:rsidDel="003519A4">
          <w:fldChar w:fldCharType="end"/>
        </w:r>
      </w:del>
    </w:p>
    <w:p w14:paraId="78F40E3A" w14:textId="77777777" w:rsidR="003519A4" w:rsidRDefault="003519A4" w:rsidP="00E130D5">
      <w:pPr>
        <w:pStyle w:val="Pardeliste"/>
        <w:numPr>
          <w:ilvl w:val="0"/>
          <w:numId w:val="11"/>
        </w:numPr>
        <w:rPr>
          <w:ins w:id="520" w:author="Utilisateur de Microsoft Office" w:date="2015-07-07T16:56:00Z"/>
        </w:rPr>
      </w:pPr>
      <w:ins w:id="521" w:author="Utilisateur de Microsoft Office" w:date="2015-07-07T16:56:00Z">
        <w:r>
          <w:fldChar w:fldCharType="begin"/>
        </w:r>
        <w:r>
          <w:instrText xml:space="preserve"> REF _Ref424051539 \h </w:instrText>
        </w:r>
      </w:ins>
      <w:r>
        <w:fldChar w:fldCharType="separate"/>
      </w:r>
      <w:ins w:id="522" w:author="Utilisateur de Microsoft Office" w:date="2015-07-07T16:56:00Z">
        <w:r w:rsidRPr="00BA127F">
          <w:t>Apache Cordova</w:t>
        </w:r>
        <w:r>
          <w:fldChar w:fldCharType="end"/>
        </w:r>
      </w:ins>
    </w:p>
    <w:p w14:paraId="0DA8B8D4" w14:textId="45D2CDA4" w:rsidR="000E61B9" w:rsidDel="003519A4" w:rsidRDefault="000E61B9" w:rsidP="00E130D5">
      <w:pPr>
        <w:pStyle w:val="Pardeliste"/>
        <w:numPr>
          <w:ilvl w:val="0"/>
          <w:numId w:val="11"/>
        </w:numPr>
        <w:rPr>
          <w:del w:id="523" w:author="Utilisateur de Microsoft Office" w:date="2015-07-07T16:56:00Z"/>
        </w:rPr>
      </w:pPr>
      <w:del w:id="524" w:author="Utilisateur de Microsoft Office" w:date="2015-07-07T16:56:00Z">
        <w:r w:rsidDel="003519A4">
          <w:fldChar w:fldCharType="begin"/>
        </w:r>
        <w:r w:rsidDel="003519A4">
          <w:delInstrText xml:space="preserve"> REF _Ref297900466 \h </w:delInstrText>
        </w:r>
        <w:r w:rsidDel="003519A4">
          <w:fldChar w:fldCharType="separate"/>
        </w:r>
        <w:r w:rsidRPr="00BA127F" w:rsidDel="003519A4">
          <w:delText>Apache Cordova</w:delText>
        </w:r>
        <w:r w:rsidDel="003519A4">
          <w:fldChar w:fldCharType="end"/>
        </w:r>
      </w:del>
    </w:p>
    <w:p w14:paraId="0EF866EA" w14:textId="1CC74D1F" w:rsidR="00E130D5" w:rsidRPr="00BA127F" w:rsidRDefault="00E130D5" w:rsidP="00E130D5">
      <w:pPr>
        <w:pStyle w:val="Pardeliste"/>
        <w:numPr>
          <w:ilvl w:val="0"/>
          <w:numId w:val="11"/>
        </w:numPr>
      </w:pPr>
      <w:r w:rsidRPr="00BA127F">
        <w:t>HTML 5</w:t>
      </w:r>
    </w:p>
    <w:p w14:paraId="6A90E0DE" w14:textId="77777777" w:rsidR="00E130D5" w:rsidRPr="00BA127F" w:rsidRDefault="00E130D5" w:rsidP="00E130D5">
      <w:pPr>
        <w:pStyle w:val="Pardeliste"/>
        <w:numPr>
          <w:ilvl w:val="0"/>
          <w:numId w:val="11"/>
        </w:numPr>
      </w:pPr>
      <w:r w:rsidRPr="00BA127F">
        <w:t>CSS 3</w:t>
      </w:r>
    </w:p>
    <w:p w14:paraId="530F97E3" w14:textId="77777777" w:rsidR="00E130D5" w:rsidRPr="00BA127F" w:rsidRDefault="00E130D5" w:rsidP="00E130D5">
      <w:pPr>
        <w:pStyle w:val="Pardeliste"/>
        <w:numPr>
          <w:ilvl w:val="0"/>
          <w:numId w:val="11"/>
        </w:numPr>
      </w:pPr>
      <w:proofErr w:type="spellStart"/>
      <w:r w:rsidRPr="00BA127F">
        <w:t>Javascript</w:t>
      </w:r>
      <w:proofErr w:type="spellEnd"/>
    </w:p>
    <w:p w14:paraId="1842C73E" w14:textId="111459E6" w:rsidR="00E130D5" w:rsidRPr="00BA127F" w:rsidRDefault="003519A4" w:rsidP="00E130D5">
      <w:pPr>
        <w:pStyle w:val="Pardeliste"/>
        <w:numPr>
          <w:ilvl w:val="0"/>
          <w:numId w:val="11"/>
        </w:numPr>
      </w:pPr>
      <w:ins w:id="525" w:author="Utilisateur de Microsoft Office" w:date="2015-07-07T16:56:00Z">
        <w:r>
          <w:fldChar w:fldCharType="begin"/>
        </w:r>
        <w:r>
          <w:instrText xml:space="preserve"> REF _Ref297900483 \h </w:instrText>
        </w:r>
      </w:ins>
      <w:r>
        <w:fldChar w:fldCharType="separate"/>
      </w:r>
      <w:proofErr w:type="spellStart"/>
      <w:ins w:id="526" w:author="Utilisateur de Microsoft Office" w:date="2015-07-07T16:56:00Z">
        <w:r w:rsidRPr="00BA127F">
          <w:t>iBeacon</w:t>
        </w:r>
        <w:proofErr w:type="spellEnd"/>
        <w:r>
          <w:fldChar w:fldCharType="end"/>
        </w:r>
      </w:ins>
      <w:del w:id="527" w:author="Utilisateur de Microsoft Office" w:date="2015-07-07T16:57:00Z">
        <w:r w:rsidR="000E61B9" w:rsidDel="003519A4">
          <w:fldChar w:fldCharType="begin"/>
        </w:r>
        <w:r w:rsidR="000E61B9" w:rsidDel="003519A4">
          <w:delInstrText xml:space="preserve"> REF _Ref297900483 \h </w:delInstrText>
        </w:r>
        <w:r w:rsidR="000E61B9" w:rsidDel="003519A4">
          <w:fldChar w:fldCharType="separate"/>
        </w:r>
        <w:r w:rsidR="000E61B9" w:rsidRPr="00BA127F" w:rsidDel="003519A4">
          <w:delText>iBeacon</w:delText>
        </w:r>
        <w:r w:rsidR="000E61B9" w:rsidDel="003519A4">
          <w:fldChar w:fldCharType="end"/>
        </w:r>
      </w:del>
    </w:p>
    <w:p w14:paraId="54E25EF4" w14:textId="77777777" w:rsidR="00E130D5" w:rsidRPr="00BA127F" w:rsidRDefault="00E130D5" w:rsidP="00E130D5">
      <w:pPr>
        <w:pStyle w:val="Pardeliste"/>
        <w:numPr>
          <w:ilvl w:val="0"/>
          <w:numId w:val="11"/>
        </w:numPr>
        <w:rPr>
          <w:b/>
        </w:rPr>
      </w:pPr>
      <w:r w:rsidRPr="00BA127F">
        <w:rPr>
          <w:b/>
        </w:rPr>
        <w:t xml:space="preserve">BLE </w:t>
      </w:r>
      <w:r w:rsidRPr="00BA127F">
        <w:t>(Bluetooth low energy)</w:t>
      </w:r>
    </w:p>
    <w:p w14:paraId="0B6190C8" w14:textId="77777777" w:rsidR="00E130D5" w:rsidRPr="00BA127F" w:rsidRDefault="00E130D5" w:rsidP="00805FCB">
      <w:pPr>
        <w:pStyle w:val="Titre2"/>
      </w:pPr>
      <w:bookmarkStart w:id="528" w:name="_Toc424076132"/>
      <w:r w:rsidRPr="00BA127F">
        <w:t>Restrictions</w:t>
      </w:r>
      <w:bookmarkEnd w:id="528"/>
    </w:p>
    <w:p w14:paraId="38FC0FD7" w14:textId="77777777" w:rsidR="00E130D5" w:rsidRPr="00BA127F" w:rsidRDefault="00E130D5" w:rsidP="00E130D5">
      <w:r w:rsidRPr="00BA127F">
        <w:t xml:space="preserve">Working with the </w:t>
      </w:r>
      <w:r w:rsidRPr="00BA127F">
        <w:rPr>
          <w:rStyle w:val="Emphase"/>
        </w:rPr>
        <w:t>HUG</w:t>
      </w:r>
      <w:r w:rsidRPr="00BA127F">
        <w:rPr>
          <w:b/>
        </w:rPr>
        <w:t xml:space="preserve"> </w:t>
      </w:r>
      <w:r w:rsidRPr="00BA127F">
        <w:t xml:space="preserve">brings important restrictions in terms of security since medical data are private and sensible. </w:t>
      </w:r>
    </w:p>
    <w:p w14:paraId="02F343CA" w14:textId="77777777" w:rsidR="0052571B" w:rsidRDefault="00E130D5" w:rsidP="00E130D5">
      <w:pPr>
        <w:rPr>
          <w:ins w:id="529" w:author="Utilisateur de Microsoft Office" w:date="2015-07-07T16:57:00Z"/>
        </w:rPr>
      </w:pPr>
      <w:r w:rsidRPr="00BA127F">
        <w:t>Some of the main restrictions are listed below explaining each time what is the restriction and in which case it is limiting the efficiency of</w:t>
      </w:r>
      <w:del w:id="530" w:author="Utilisateur de Microsoft Office" w:date="2015-07-07T16:57:00Z">
        <w:r w:rsidRPr="00BA127F" w:rsidDel="0052571B">
          <w:delText xml:space="preserve"> the development of</w:delText>
        </w:r>
      </w:del>
      <w:r w:rsidRPr="00BA127F">
        <w:t xml:space="preserve"> the application</w:t>
      </w:r>
      <w:ins w:id="531" w:author="Utilisateur de Microsoft Office" w:date="2015-07-07T16:57:00Z">
        <w:r w:rsidR="00167F6A">
          <w:t>.</w:t>
        </w:r>
      </w:ins>
    </w:p>
    <w:p w14:paraId="7389FC60" w14:textId="77777777" w:rsidR="0052571B" w:rsidRDefault="0052571B" w:rsidP="00C03633">
      <w:pPr>
        <w:pStyle w:val="Sous-titre"/>
        <w:rPr>
          <w:ins w:id="532" w:author="Utilisateur de Microsoft Office" w:date="2015-07-07T16:58:00Z"/>
        </w:rPr>
        <w:pPrChange w:id="533" w:author="Utilisateur de Microsoft Office" w:date="2015-07-07T17:16:00Z">
          <w:pPr/>
        </w:pPrChange>
      </w:pPr>
      <w:ins w:id="534" w:author="Utilisateur de Microsoft Office" w:date="2015-07-07T16:58:00Z">
        <w:r>
          <w:t>No patient’s data should be stored in the devices used</w:t>
        </w:r>
      </w:ins>
    </w:p>
    <w:p w14:paraId="4502180A" w14:textId="4731E6DB" w:rsidR="00D5150B" w:rsidRDefault="00D5150B" w:rsidP="004234D4">
      <w:pPr>
        <w:rPr>
          <w:ins w:id="535" w:author="Utilisateur de Microsoft Office" w:date="2015-07-07T17:09:00Z"/>
        </w:rPr>
      </w:pPr>
      <w:ins w:id="536" w:author="Utilisateur de Microsoft Office" w:date="2015-07-07T17:02:00Z">
        <w:r>
          <w:lastRenderedPageBreak/>
          <w:t xml:space="preserve">This restriction can be a problem if </w:t>
        </w:r>
      </w:ins>
      <w:ins w:id="537" w:author="Utilisateur de Microsoft Office" w:date="2015-07-07T16:59:00Z">
        <w:r>
          <w:t xml:space="preserve">a nurse validates an action and there’s no network </w:t>
        </w:r>
      </w:ins>
      <w:ins w:id="538" w:author="Utilisateur de Microsoft Office" w:date="2015-07-07T17:00:00Z">
        <w:r>
          <w:t>available</w:t>
        </w:r>
      </w:ins>
      <w:ins w:id="539" w:author="Utilisateur de Microsoft Office" w:date="2015-07-07T16:59:00Z">
        <w:r>
          <w:t>, the data needs to be saved in memory waiting for the network to come back on.</w:t>
        </w:r>
      </w:ins>
      <w:ins w:id="540" w:author="Utilisateur de Microsoft Office" w:date="2015-07-07T17:02:00Z">
        <w:r w:rsidR="00202B43">
          <w:t xml:space="preserve"> It also can be a problem if the phone turns off or the application is relayed in the background. All of this event are possible and should be c</w:t>
        </w:r>
        <w:r w:rsidR="00AE18B2">
          <w:t xml:space="preserve">onsidered and thought through in order to build a safe and stable </w:t>
        </w:r>
      </w:ins>
      <w:ins w:id="541" w:author="Utilisateur de Microsoft Office" w:date="2015-07-07T17:08:00Z">
        <w:r w:rsidR="00AE18B2">
          <w:t xml:space="preserve">mobile </w:t>
        </w:r>
      </w:ins>
      <w:ins w:id="542" w:author="Utilisateur de Microsoft Office" w:date="2015-07-07T17:02:00Z">
        <w:r w:rsidR="00AE18B2">
          <w:t>application</w:t>
        </w:r>
      </w:ins>
      <w:ins w:id="543" w:author="Utilisateur de Microsoft Office" w:date="2015-07-07T17:09:00Z">
        <w:r w:rsidR="00AE18B2">
          <w:t>.</w:t>
        </w:r>
      </w:ins>
    </w:p>
    <w:p w14:paraId="6D91A20F" w14:textId="6D742FC2" w:rsidR="009C0B0C" w:rsidRDefault="009C0B0C" w:rsidP="00C03633">
      <w:pPr>
        <w:pStyle w:val="Sous-titre"/>
        <w:rPr>
          <w:ins w:id="544" w:author="Utilisateur de Microsoft Office" w:date="2015-07-07T17:09:00Z"/>
        </w:rPr>
        <w:pPrChange w:id="545" w:author="Utilisateur de Microsoft Office" w:date="2015-07-07T17:16:00Z">
          <w:pPr/>
        </w:pPrChange>
      </w:pPr>
      <w:ins w:id="546" w:author="Utilisateur de Microsoft Office" w:date="2015-07-07T17:09:00Z">
        <w:r>
          <w:t>Data can only be accessed from a trusted computer within the HUG’s network</w:t>
        </w:r>
      </w:ins>
    </w:p>
    <w:p w14:paraId="38F87403" w14:textId="0FC1DCBC" w:rsidR="00E130D5" w:rsidRPr="00BA127F" w:rsidRDefault="009C0B0C" w:rsidP="004234D4">
      <w:ins w:id="547" w:author="Utilisateur de Microsoft Office" w:date="2015-07-07T17:09:00Z">
        <w:r>
          <w:t>The project had to be developed using fake sample patients’ data which feels less real.</w:t>
        </w:r>
      </w:ins>
      <w:del w:id="548" w:author="Utilisateur de Microsoft Office" w:date="2015-07-07T16:57:00Z">
        <w:r w:rsidR="00E130D5" w:rsidRPr="00BA127F" w:rsidDel="00167F6A">
          <w:delText xml:space="preserve"> :</w:delText>
        </w:r>
      </w:del>
    </w:p>
    <w:tbl>
      <w:tblPr>
        <w:tblStyle w:val="Grilledutableau"/>
        <w:tblW w:w="0" w:type="auto"/>
        <w:tblLook w:val="04A0" w:firstRow="1" w:lastRow="0" w:firstColumn="1" w:lastColumn="0" w:noHBand="0" w:noVBand="1"/>
      </w:tblPr>
      <w:tblGrid>
        <w:gridCol w:w="4313"/>
        <w:gridCol w:w="4401"/>
      </w:tblGrid>
      <w:tr w:rsidR="00E130D5" w:rsidRPr="00BA127F" w:rsidDel="00364B0D" w14:paraId="1CFC1681" w14:textId="5BA327B4" w:rsidTr="00EF1E69">
        <w:trPr>
          <w:del w:id="549" w:author="Utilisateur de Microsoft Office" w:date="2015-07-07T17:10:00Z"/>
        </w:trPr>
        <w:tc>
          <w:tcPr>
            <w:tcW w:w="4313" w:type="dxa"/>
            <w:shd w:val="clear" w:color="auto" w:fill="C6D9F1" w:themeFill="text2" w:themeFillTint="33"/>
          </w:tcPr>
          <w:p w14:paraId="2E8766D1" w14:textId="7640C753" w:rsidR="00E130D5" w:rsidRPr="00BA127F" w:rsidDel="00364B0D" w:rsidRDefault="00E130D5" w:rsidP="00805FCB">
            <w:pPr>
              <w:pStyle w:val="Titre2"/>
              <w:rPr>
                <w:del w:id="550" w:author="Utilisateur de Microsoft Office" w:date="2015-07-07T17:10:00Z"/>
              </w:rPr>
              <w:pPrChange w:id="551" w:author="Utilisateur de Microsoft Office" w:date="2015-07-07T19:01:00Z">
                <w:pPr/>
              </w:pPrChange>
            </w:pPr>
            <w:del w:id="552" w:author="Utilisateur de Microsoft Office" w:date="2015-07-07T17:10:00Z">
              <w:r w:rsidRPr="00BA127F" w:rsidDel="00364B0D">
                <w:delText>Restrictions</w:delText>
              </w:r>
              <w:bookmarkStart w:id="553" w:name="_Toc424052673"/>
              <w:bookmarkStart w:id="554" w:name="_Toc424076133"/>
              <w:bookmarkEnd w:id="553"/>
              <w:bookmarkEnd w:id="554"/>
            </w:del>
          </w:p>
        </w:tc>
        <w:tc>
          <w:tcPr>
            <w:tcW w:w="4401" w:type="dxa"/>
            <w:shd w:val="clear" w:color="auto" w:fill="C6D9F1" w:themeFill="text2" w:themeFillTint="33"/>
          </w:tcPr>
          <w:p w14:paraId="1B801D98" w14:textId="2E2BA69A" w:rsidR="00E130D5" w:rsidRPr="00BA127F" w:rsidDel="00364B0D" w:rsidRDefault="00E130D5" w:rsidP="00805FCB">
            <w:pPr>
              <w:pStyle w:val="Titre2"/>
              <w:rPr>
                <w:del w:id="555" w:author="Utilisateur de Microsoft Office" w:date="2015-07-07T17:10:00Z"/>
              </w:rPr>
              <w:pPrChange w:id="556" w:author="Utilisateur de Microsoft Office" w:date="2015-07-07T19:01:00Z">
                <w:pPr/>
              </w:pPrChange>
            </w:pPr>
            <w:del w:id="557" w:author="Utilisateur de Microsoft Office" w:date="2015-07-07T17:10:00Z">
              <w:r w:rsidRPr="00BA127F" w:rsidDel="00364B0D">
                <w:delText>Occurring case</w:delText>
              </w:r>
              <w:bookmarkStart w:id="558" w:name="_Toc424052674"/>
              <w:bookmarkStart w:id="559" w:name="_Toc424076134"/>
              <w:bookmarkEnd w:id="558"/>
              <w:bookmarkEnd w:id="559"/>
            </w:del>
          </w:p>
        </w:tc>
        <w:bookmarkStart w:id="560" w:name="_Toc424052675"/>
        <w:bookmarkStart w:id="561" w:name="_Toc424076135"/>
        <w:bookmarkEnd w:id="560"/>
        <w:bookmarkEnd w:id="561"/>
      </w:tr>
      <w:tr w:rsidR="00E130D5" w:rsidRPr="00BA127F" w:rsidDel="00364B0D" w14:paraId="76A1BDC5" w14:textId="73F1DF28" w:rsidTr="00EF1E69">
        <w:trPr>
          <w:del w:id="562" w:author="Utilisateur de Microsoft Office" w:date="2015-07-07T17:10:00Z"/>
        </w:trPr>
        <w:tc>
          <w:tcPr>
            <w:tcW w:w="4313" w:type="dxa"/>
          </w:tcPr>
          <w:p w14:paraId="0DF814E1" w14:textId="1D37025A" w:rsidR="00E130D5" w:rsidRPr="00BA127F" w:rsidDel="00364B0D" w:rsidRDefault="00E130D5" w:rsidP="00805FCB">
            <w:pPr>
              <w:pStyle w:val="Titre2"/>
              <w:rPr>
                <w:del w:id="563" w:author="Utilisateur de Microsoft Office" w:date="2015-07-07T17:10:00Z"/>
              </w:rPr>
              <w:pPrChange w:id="564" w:author="Utilisateur de Microsoft Office" w:date="2015-07-07T19:01:00Z">
                <w:pPr/>
              </w:pPrChange>
            </w:pPr>
            <w:del w:id="565" w:author="Utilisateur de Microsoft Office" w:date="2015-07-07T17:10:00Z">
              <w:r w:rsidRPr="00BA127F" w:rsidDel="00364B0D">
                <w:delText>No patient data should be stored on the devices used.</w:delText>
              </w:r>
              <w:bookmarkStart w:id="566" w:name="_Toc424052676"/>
              <w:bookmarkStart w:id="567" w:name="_Toc424076136"/>
              <w:bookmarkEnd w:id="566"/>
              <w:bookmarkEnd w:id="567"/>
            </w:del>
          </w:p>
        </w:tc>
        <w:tc>
          <w:tcPr>
            <w:tcW w:w="4401" w:type="dxa"/>
          </w:tcPr>
          <w:p w14:paraId="0145B031" w14:textId="626207FE" w:rsidR="00E130D5" w:rsidRPr="00BA127F" w:rsidDel="00364B0D" w:rsidRDefault="00E130D5" w:rsidP="00805FCB">
            <w:pPr>
              <w:pStyle w:val="Titre2"/>
              <w:rPr>
                <w:del w:id="568" w:author="Utilisateur de Microsoft Office" w:date="2015-07-07T17:10:00Z"/>
              </w:rPr>
              <w:pPrChange w:id="569" w:author="Utilisateur de Microsoft Office" w:date="2015-07-07T19:01:00Z">
                <w:pPr>
                  <w:pStyle w:val="Pardeliste"/>
                  <w:numPr>
                    <w:numId w:val="14"/>
                  </w:numPr>
                  <w:ind w:hanging="360"/>
                </w:pPr>
              </w:pPrChange>
            </w:pPr>
            <w:del w:id="570" w:author="Utilisateur de Microsoft Office" w:date="2015-07-07T17:10:00Z">
              <w:r w:rsidRPr="00BA127F" w:rsidDel="00364B0D">
                <w:delText>Patient validates an action when no network is available</w:delText>
              </w:r>
              <w:bookmarkStart w:id="571" w:name="_Toc424052677"/>
              <w:bookmarkStart w:id="572" w:name="_Toc424076137"/>
              <w:bookmarkEnd w:id="571"/>
              <w:bookmarkEnd w:id="572"/>
            </w:del>
          </w:p>
          <w:p w14:paraId="698500F8" w14:textId="65D9782F" w:rsidR="00E130D5" w:rsidRPr="00BA127F" w:rsidDel="00364B0D" w:rsidRDefault="00E130D5" w:rsidP="00805FCB">
            <w:pPr>
              <w:pStyle w:val="Titre2"/>
              <w:rPr>
                <w:del w:id="573" w:author="Utilisateur de Microsoft Office" w:date="2015-07-07T17:10:00Z"/>
              </w:rPr>
              <w:pPrChange w:id="574" w:author="Utilisateur de Microsoft Office" w:date="2015-07-07T19:01:00Z">
                <w:pPr>
                  <w:pStyle w:val="Pardeliste"/>
                  <w:numPr>
                    <w:numId w:val="14"/>
                  </w:numPr>
                  <w:ind w:hanging="360"/>
                </w:pPr>
              </w:pPrChange>
            </w:pPr>
            <w:del w:id="575" w:author="Utilisateur de Microsoft Office" w:date="2015-07-07T17:10:00Z">
              <w:r w:rsidRPr="00BA127F" w:rsidDel="00364B0D">
                <w:delText>Phone turns off</w:delText>
              </w:r>
              <w:bookmarkStart w:id="576" w:name="_Toc424052678"/>
              <w:bookmarkStart w:id="577" w:name="_Toc424076138"/>
              <w:bookmarkEnd w:id="576"/>
              <w:bookmarkEnd w:id="577"/>
            </w:del>
          </w:p>
          <w:p w14:paraId="2E831AA3" w14:textId="62E485E7" w:rsidR="00E130D5" w:rsidRPr="00BA127F" w:rsidDel="00364B0D" w:rsidRDefault="00E130D5" w:rsidP="00805FCB">
            <w:pPr>
              <w:pStyle w:val="Titre2"/>
              <w:rPr>
                <w:del w:id="578" w:author="Utilisateur de Microsoft Office" w:date="2015-07-07T17:10:00Z"/>
              </w:rPr>
              <w:pPrChange w:id="579" w:author="Utilisateur de Microsoft Office" w:date="2015-07-07T19:01:00Z">
                <w:pPr>
                  <w:pStyle w:val="Pardeliste"/>
                  <w:numPr>
                    <w:numId w:val="14"/>
                  </w:numPr>
                  <w:ind w:hanging="360"/>
                </w:pPr>
              </w:pPrChange>
            </w:pPr>
            <w:del w:id="580" w:author="Utilisateur de Microsoft Office" w:date="2015-07-07T17:10:00Z">
              <w:r w:rsidRPr="00BA127F" w:rsidDel="00364B0D">
                <w:delText>Application relayed in background</w:delText>
              </w:r>
              <w:bookmarkStart w:id="581" w:name="_Toc424052679"/>
              <w:bookmarkStart w:id="582" w:name="_Toc424076139"/>
              <w:bookmarkEnd w:id="581"/>
              <w:bookmarkEnd w:id="582"/>
            </w:del>
          </w:p>
        </w:tc>
        <w:bookmarkStart w:id="583" w:name="_Toc424052680"/>
        <w:bookmarkStart w:id="584" w:name="_Toc424076140"/>
        <w:bookmarkEnd w:id="583"/>
        <w:bookmarkEnd w:id="584"/>
      </w:tr>
      <w:tr w:rsidR="00E130D5" w:rsidRPr="00BA127F" w:rsidDel="00364B0D" w14:paraId="7E3D6584" w14:textId="1E3488BF" w:rsidTr="00EF1E69">
        <w:trPr>
          <w:del w:id="585" w:author="Utilisateur de Microsoft Office" w:date="2015-07-07T17:10:00Z"/>
        </w:trPr>
        <w:tc>
          <w:tcPr>
            <w:tcW w:w="4313" w:type="dxa"/>
          </w:tcPr>
          <w:p w14:paraId="35FA379C" w14:textId="65E1384D" w:rsidR="00E130D5" w:rsidRPr="00BA127F" w:rsidDel="00364B0D" w:rsidRDefault="00E130D5" w:rsidP="00805FCB">
            <w:pPr>
              <w:pStyle w:val="Titre2"/>
              <w:rPr>
                <w:del w:id="586" w:author="Utilisateur de Microsoft Office" w:date="2015-07-07T17:10:00Z"/>
              </w:rPr>
              <w:pPrChange w:id="587" w:author="Utilisateur de Microsoft Office" w:date="2015-07-07T19:01:00Z">
                <w:pPr/>
              </w:pPrChange>
            </w:pPr>
            <w:del w:id="588" w:author="Utilisateur de Microsoft Office" w:date="2015-07-07T17:10:00Z">
              <w:r w:rsidRPr="00BA127F" w:rsidDel="00364B0D">
                <w:delText xml:space="preserve">Data can only be accessed from a trusted computer within the </w:delText>
              </w:r>
              <w:r w:rsidRPr="00BA127F" w:rsidDel="00364B0D">
                <w:rPr>
                  <w:rStyle w:val="Emphase"/>
                </w:rPr>
                <w:delText>HUG’s</w:delText>
              </w:r>
              <w:r w:rsidRPr="00BA127F" w:rsidDel="00364B0D">
                <w:delText xml:space="preserve"> network </w:delText>
              </w:r>
              <w:bookmarkStart w:id="589" w:name="_Toc424052681"/>
              <w:bookmarkStart w:id="590" w:name="_Toc424076141"/>
              <w:bookmarkEnd w:id="589"/>
              <w:bookmarkEnd w:id="590"/>
            </w:del>
          </w:p>
        </w:tc>
        <w:tc>
          <w:tcPr>
            <w:tcW w:w="4401" w:type="dxa"/>
          </w:tcPr>
          <w:p w14:paraId="5B343E0D" w14:textId="0C39BDD7" w:rsidR="00E130D5" w:rsidRPr="00BA127F" w:rsidDel="00364B0D" w:rsidRDefault="00E130D5" w:rsidP="00805FCB">
            <w:pPr>
              <w:pStyle w:val="Titre2"/>
              <w:rPr>
                <w:del w:id="591" w:author="Utilisateur de Microsoft Office" w:date="2015-07-07T17:10:00Z"/>
              </w:rPr>
              <w:pPrChange w:id="592" w:author="Utilisateur de Microsoft Office" w:date="2015-07-07T19:01:00Z">
                <w:pPr>
                  <w:pStyle w:val="Pardeliste"/>
                  <w:numPr>
                    <w:numId w:val="15"/>
                  </w:numPr>
                  <w:ind w:hanging="360"/>
                </w:pPr>
              </w:pPrChange>
            </w:pPr>
            <w:del w:id="593" w:author="Utilisateur de Microsoft Office" w:date="2015-07-07T17:10:00Z">
              <w:r w:rsidRPr="00BA127F" w:rsidDel="00364B0D">
                <w:delText>Project has to be developed with sample development data</w:delText>
              </w:r>
              <w:bookmarkStart w:id="594" w:name="_Toc424052682"/>
              <w:bookmarkStart w:id="595" w:name="_Toc424076142"/>
              <w:bookmarkEnd w:id="594"/>
              <w:bookmarkEnd w:id="595"/>
            </w:del>
          </w:p>
        </w:tc>
        <w:bookmarkStart w:id="596" w:name="_Toc424052683"/>
        <w:bookmarkStart w:id="597" w:name="_Toc424076143"/>
        <w:bookmarkEnd w:id="596"/>
        <w:bookmarkEnd w:id="597"/>
      </w:tr>
    </w:tbl>
    <w:p w14:paraId="146C6F45" w14:textId="4374F0C8" w:rsidR="00E130D5" w:rsidRPr="00BA127F" w:rsidDel="004234D4" w:rsidRDefault="00E130D5" w:rsidP="00805FCB">
      <w:pPr>
        <w:pStyle w:val="Titre2"/>
        <w:rPr>
          <w:del w:id="598" w:author="Utilisateur de Microsoft Office" w:date="2015-07-07T17:11:00Z"/>
        </w:rPr>
        <w:pPrChange w:id="599" w:author="Utilisateur de Microsoft Office" w:date="2015-07-07T19:01:00Z">
          <w:pPr/>
        </w:pPrChange>
      </w:pPr>
      <w:bookmarkStart w:id="600" w:name="_Toc424052684"/>
      <w:bookmarkStart w:id="601" w:name="_Toc424076144"/>
      <w:bookmarkEnd w:id="600"/>
      <w:bookmarkEnd w:id="601"/>
    </w:p>
    <w:p w14:paraId="1EF5565A" w14:textId="7845F202" w:rsidR="00E130D5" w:rsidRPr="00BA127F" w:rsidRDefault="00E130D5" w:rsidP="00805FCB">
      <w:pPr>
        <w:pStyle w:val="Titre2"/>
      </w:pPr>
      <w:del w:id="602" w:author="Utilisateur de Microsoft Office" w:date="2015-07-07T17:11:00Z">
        <w:r w:rsidRPr="00BA127F" w:rsidDel="004234D4">
          <w:delText xml:space="preserve"> </w:delText>
        </w:r>
      </w:del>
      <w:bookmarkStart w:id="603" w:name="_Toc424076145"/>
      <w:r w:rsidRPr="00BA127F">
        <w:t>Challenges</w:t>
      </w:r>
      <w:bookmarkEnd w:id="603"/>
    </w:p>
    <w:p w14:paraId="44FE7B95" w14:textId="3C086781" w:rsidR="00E130D5" w:rsidRPr="00BA127F" w:rsidRDefault="004234D4" w:rsidP="00E130D5">
      <w:ins w:id="604" w:author="Utilisateur de Microsoft Office" w:date="2015-07-07T17:11:00Z">
        <w:r>
          <w:t>Because t</w:t>
        </w:r>
      </w:ins>
      <w:del w:id="605" w:author="Utilisateur de Microsoft Office" w:date="2015-07-07T17:11:00Z">
        <w:r w:rsidR="00E130D5" w:rsidRPr="00BA127F" w:rsidDel="004234D4">
          <w:delText>T</w:delText>
        </w:r>
      </w:del>
      <w:r w:rsidR="00E130D5" w:rsidRPr="00BA127F">
        <w:t>he project is directly related to a</w:t>
      </w:r>
      <w:ins w:id="606" w:author="Utilisateur de Microsoft Office" w:date="2015-07-07T17:11:00Z">
        <w:r>
          <w:t xml:space="preserve">n external entity </w:t>
        </w:r>
      </w:ins>
      <w:del w:id="607" w:author="Utilisateur de Microsoft Office" w:date="2015-07-07T17:11:00Z">
        <w:r w:rsidR="00E130D5" w:rsidRPr="00BA127F" w:rsidDel="004234D4">
          <w:delText xml:space="preserve"> client </w:delText>
        </w:r>
        <w:r w:rsidR="00E130D5" w:rsidDel="004234D4">
          <w:delText>(</w:delText>
        </w:r>
      </w:del>
      <w:ins w:id="608" w:author="Utilisateur de Microsoft Office" w:date="2015-07-07T17:11:00Z">
        <w:r>
          <w:t>(</w:t>
        </w:r>
      </w:ins>
      <w:del w:id="609" w:author="Utilisateur de Microsoft Office" w:date="2015-07-07T17:11:00Z">
        <w:r w:rsidR="00E130D5" w:rsidDel="004234D4">
          <w:delText>voir un autre terme)</w:delText>
        </w:r>
        <w:r w:rsidR="00E130D5" w:rsidRPr="008F7F4C" w:rsidDel="004234D4">
          <w:delText>(</w:delText>
        </w:r>
      </w:del>
      <w:r w:rsidR="00E130D5" w:rsidRPr="00BA127F">
        <w:rPr>
          <w:rStyle w:val="Emphase"/>
        </w:rPr>
        <w:t>HUG</w:t>
      </w:r>
      <w:r w:rsidR="00E130D5" w:rsidRPr="00BA127F">
        <w:t xml:space="preserve">) represented by </w:t>
      </w:r>
      <w:r w:rsidR="00E130D5" w:rsidRPr="00BA127F">
        <w:rPr>
          <w:rStyle w:val="Emphase"/>
        </w:rPr>
        <w:t>Mr</w:t>
      </w:r>
      <w:r w:rsidR="00E130D5" w:rsidRPr="00BA127F">
        <w:rPr>
          <w:b/>
        </w:rPr>
        <w:t xml:space="preserve">. </w:t>
      </w:r>
      <w:proofErr w:type="spellStart"/>
      <w:r w:rsidR="00E130D5" w:rsidRPr="00BA127F">
        <w:rPr>
          <w:rStyle w:val="Emphase"/>
        </w:rPr>
        <w:t>Ehrler</w:t>
      </w:r>
      <w:proofErr w:type="spellEnd"/>
      <w:r w:rsidR="00E130D5" w:rsidRPr="00BA127F">
        <w:rPr>
          <w:rStyle w:val="Emphase"/>
        </w:rPr>
        <w:t xml:space="preserve">, </w:t>
      </w:r>
      <w:del w:id="610" w:author="Utilisateur de Microsoft Office" w:date="2015-07-07T17:12:00Z">
        <w:r w:rsidR="00E130D5" w:rsidRPr="00BA127F" w:rsidDel="00860DBD">
          <w:delText xml:space="preserve">therefore bringing a </w:delText>
        </w:r>
      </w:del>
      <w:ins w:id="611" w:author="Utilisateur de Microsoft Office" w:date="2015-07-07T17:12:00Z">
        <w:r w:rsidR="00860DBD">
          <w:t xml:space="preserve">a </w:t>
        </w:r>
      </w:ins>
      <w:r w:rsidR="00E130D5" w:rsidRPr="00BA127F">
        <w:t>lot of</w:t>
      </w:r>
      <w:ins w:id="612" w:author="Utilisateur de Microsoft Office" w:date="2015-07-07T17:12:00Z">
        <w:r w:rsidR="00860DBD">
          <w:t xml:space="preserve"> client - developer</w:t>
        </w:r>
      </w:ins>
      <w:r w:rsidR="00E130D5" w:rsidRPr="00BA127F">
        <w:t xml:space="preserve"> </w:t>
      </w:r>
      <w:ins w:id="613" w:author="Utilisateur de Microsoft Office" w:date="2015-07-07T17:12:00Z">
        <w:r w:rsidR="00860DBD">
          <w:t xml:space="preserve">communication </w:t>
        </w:r>
      </w:ins>
      <w:r w:rsidR="00E130D5" w:rsidRPr="00BA127F">
        <w:t xml:space="preserve">challenges </w:t>
      </w:r>
      <w:del w:id="614" w:author="Utilisateur de Microsoft Office" w:date="2015-07-07T17:12:00Z">
        <w:r w:rsidR="00E130D5" w:rsidRPr="00BA127F" w:rsidDel="00860DBD">
          <w:delText>on the client – developer</w:delText>
        </w:r>
        <w:r w:rsidR="00E130D5" w:rsidRPr="008F7F4C" w:rsidDel="00860DBD">
          <w:delText xml:space="preserve"> relation</w:delText>
        </w:r>
        <w:r w:rsidR="00E130D5" w:rsidRPr="00BA127F" w:rsidDel="00860DBD">
          <w:delText xml:space="preserve"> such as</w:delText>
        </w:r>
      </w:del>
      <w:ins w:id="615" w:author="Utilisateur de Microsoft Office" w:date="2015-07-07T17:12:00Z">
        <w:r w:rsidR="00860DBD">
          <w:t>appeared, such as</w:t>
        </w:r>
      </w:ins>
      <w:r w:rsidR="00E130D5" w:rsidRPr="00BA127F">
        <w:t>:</w:t>
      </w:r>
    </w:p>
    <w:p w14:paraId="71D7E881" w14:textId="77777777" w:rsidR="00E130D5" w:rsidRPr="00BA127F" w:rsidRDefault="00E130D5" w:rsidP="00E130D5">
      <w:pPr>
        <w:pStyle w:val="Pardeliste"/>
        <w:numPr>
          <w:ilvl w:val="0"/>
          <w:numId w:val="15"/>
        </w:numPr>
      </w:pPr>
      <w:r w:rsidRPr="00BA127F">
        <w:t>Understanding the exact needs of the client, communicating on a regular basis to check the project’s progress.</w:t>
      </w:r>
    </w:p>
    <w:p w14:paraId="02FF93DA" w14:textId="77777777" w:rsidR="00E130D5" w:rsidRPr="00BA127F" w:rsidRDefault="00E130D5" w:rsidP="00E130D5">
      <w:pPr>
        <w:pStyle w:val="Pardeliste"/>
        <w:numPr>
          <w:ilvl w:val="0"/>
          <w:numId w:val="15"/>
        </w:numPr>
      </w:pPr>
      <w:r w:rsidRPr="00BA127F">
        <w:t>Rework on some features to make them more adapted or more user friendly depending on what the nurses are use to.</w:t>
      </w:r>
    </w:p>
    <w:p w14:paraId="21D7D6C2" w14:textId="4B32C086" w:rsidR="00E130D5" w:rsidRPr="008F7F4C" w:rsidRDefault="00E130D5" w:rsidP="00E130D5">
      <w:r w:rsidRPr="00BA127F">
        <w:t>Moreover, the project is managing medical data, which is very sensitive and private.</w:t>
      </w:r>
      <w:r w:rsidRPr="00BA127F">
        <w:br/>
        <w:t>In consequence, the whole project'</w:t>
      </w:r>
      <w:ins w:id="616" w:author="Utilisateur de Microsoft Office" w:date="2015-07-07T17:12:00Z">
        <w:r w:rsidR="00DA2149">
          <w:t xml:space="preserve">s </w:t>
        </w:r>
      </w:ins>
      <w:r w:rsidRPr="00BA127F">
        <w:t xml:space="preserve">data source was based on sample development data coming from a single </w:t>
      </w:r>
      <w:r w:rsidRPr="002E50EC">
        <w:rPr>
          <w:rStyle w:val="Emphase"/>
          <w:rPrChange w:id="617" w:author="Utilisateur de Microsoft Office" w:date="2015-07-07T17:12:00Z">
            <w:rPr/>
          </w:rPrChange>
        </w:rPr>
        <w:t>XML</w:t>
      </w:r>
      <w:r w:rsidRPr="00BA127F">
        <w:t xml:space="preserve"> file provided by M. </w:t>
      </w:r>
      <w:commentRangeStart w:id="618"/>
      <w:proofErr w:type="spellStart"/>
      <w:r w:rsidRPr="002E50EC">
        <w:rPr>
          <w:rStyle w:val="Emphase"/>
          <w:rPrChange w:id="619" w:author="Utilisateur de Microsoft Office" w:date="2015-07-07T17:12:00Z">
            <w:rPr/>
          </w:rPrChange>
        </w:rPr>
        <w:t>Ehrler</w:t>
      </w:r>
      <w:commentRangeEnd w:id="618"/>
      <w:proofErr w:type="spellEnd"/>
      <w:r w:rsidR="00371AAD" w:rsidRPr="002E50EC">
        <w:rPr>
          <w:rStyle w:val="Emphase"/>
          <w:rPrChange w:id="620" w:author="Utilisateur de Microsoft Office" w:date="2015-07-07T17:12:00Z">
            <w:rPr>
              <w:rStyle w:val="Marquedecommentaire"/>
              <w:rFonts w:eastAsiaTheme="minorHAnsi"/>
              <w:lang w:val="fr-CH" w:eastAsia="en-US"/>
            </w:rPr>
          </w:rPrChange>
        </w:rPr>
        <w:commentReference w:id="618"/>
      </w:r>
      <w:r w:rsidRPr="00BA127F">
        <w:t xml:space="preserve">. The data stored in the file is an exact copy of the structure of real </w:t>
      </w:r>
      <w:commentRangeStart w:id="621"/>
      <w:r w:rsidRPr="002E50EC">
        <w:rPr>
          <w:rStyle w:val="Emphase"/>
          <w:rPrChange w:id="622" w:author="Utilisateur de Microsoft Office" w:date="2015-07-07T17:12:00Z">
            <w:rPr/>
          </w:rPrChange>
        </w:rPr>
        <w:t>HUG</w:t>
      </w:r>
      <w:commentRangeEnd w:id="621"/>
      <w:r w:rsidR="00371AAD" w:rsidRPr="002E50EC">
        <w:rPr>
          <w:rStyle w:val="Emphase"/>
          <w:rPrChange w:id="623" w:author="Utilisateur de Microsoft Office" w:date="2015-07-07T17:12:00Z">
            <w:rPr>
              <w:rStyle w:val="Marquedecommentaire"/>
              <w:rFonts w:eastAsiaTheme="minorHAnsi"/>
              <w:lang w:val="fr-CH" w:eastAsia="en-US"/>
            </w:rPr>
          </w:rPrChange>
        </w:rPr>
        <w:commentReference w:id="621"/>
      </w:r>
      <w:r w:rsidRPr="00BA127F">
        <w:t xml:space="preserve"> data. Additionally, all interactions with </w:t>
      </w:r>
      <w:r w:rsidRPr="002E50EC">
        <w:rPr>
          <w:rStyle w:val="Emphase"/>
        </w:rPr>
        <w:t>HUG’s</w:t>
      </w:r>
      <w:r w:rsidRPr="00BA127F">
        <w:t xml:space="preserve"> servers and proxy were put aside because of restrictions on patient’s data access from the </w:t>
      </w:r>
      <w:commentRangeStart w:id="624"/>
      <w:r w:rsidRPr="002E50EC">
        <w:rPr>
          <w:rStyle w:val="Emphase"/>
          <w:rPrChange w:id="625" w:author="Utilisateur de Microsoft Office" w:date="2015-07-07T17:12:00Z">
            <w:rPr/>
          </w:rPrChange>
        </w:rPr>
        <w:t>HUG</w:t>
      </w:r>
      <w:commentRangeEnd w:id="624"/>
      <w:r w:rsidR="00371AAD" w:rsidRPr="002E50EC">
        <w:rPr>
          <w:rStyle w:val="Emphase"/>
          <w:rPrChange w:id="626" w:author="Utilisateur de Microsoft Office" w:date="2015-07-07T17:12:00Z">
            <w:rPr>
              <w:rStyle w:val="Marquedecommentaire"/>
              <w:rFonts w:eastAsiaTheme="minorHAnsi"/>
              <w:lang w:val="fr-CH" w:eastAsia="en-US"/>
            </w:rPr>
          </w:rPrChange>
        </w:rPr>
        <w:commentReference w:id="624"/>
      </w:r>
      <w:r w:rsidRPr="00BA127F">
        <w:t>.</w:t>
      </w:r>
    </w:p>
    <w:p w14:paraId="70568BAB" w14:textId="77777777" w:rsidR="00E130D5" w:rsidRPr="00BA127F" w:rsidRDefault="00E130D5" w:rsidP="00E130D5">
      <w:r w:rsidRPr="00BA127F">
        <w:t>The main goal was to have a working usable application with an emphasize on ergonomics and usability, validated by nurses and doctors. Only then, would it be connected to a real stream of data coming from actual patients.</w:t>
      </w:r>
    </w:p>
    <w:p w14:paraId="433922FF" w14:textId="77777777" w:rsidR="00E130D5" w:rsidRPr="00BA127F" w:rsidRDefault="00E130D5" w:rsidP="00E130D5">
      <w:r w:rsidRPr="00BA127F">
        <w:t xml:space="preserve">On top of that, medical data can only be accessed from within the </w:t>
      </w:r>
      <w:commentRangeStart w:id="627"/>
      <w:r w:rsidRPr="002E50EC">
        <w:rPr>
          <w:rStyle w:val="Emphase"/>
          <w:rPrChange w:id="628" w:author="Utilisateur de Microsoft Office" w:date="2015-07-07T17:12:00Z">
            <w:rPr/>
          </w:rPrChange>
        </w:rPr>
        <w:t>HUG’s</w:t>
      </w:r>
      <w:commentRangeEnd w:id="627"/>
      <w:r w:rsidR="00371AAD" w:rsidRPr="002E50EC">
        <w:rPr>
          <w:rStyle w:val="Emphase"/>
          <w:rPrChange w:id="629" w:author="Utilisateur de Microsoft Office" w:date="2015-07-07T17:12:00Z">
            <w:rPr>
              <w:rStyle w:val="Marquedecommentaire"/>
              <w:rFonts w:eastAsiaTheme="minorHAnsi"/>
              <w:lang w:val="fr-CH" w:eastAsia="en-US"/>
            </w:rPr>
          </w:rPrChange>
        </w:rPr>
        <w:commentReference w:id="627"/>
      </w:r>
      <w:r w:rsidRPr="00BA127F">
        <w:t xml:space="preserve"> network which means part of the work had to be done in their building.</w:t>
      </w:r>
    </w:p>
    <w:p w14:paraId="02005E7E" w14:textId="77777777" w:rsidR="00E130D5" w:rsidRPr="00BA127F" w:rsidRDefault="00E130D5" w:rsidP="00E130D5">
      <w:r w:rsidRPr="00BA127F">
        <w:br w:type="page"/>
      </w:r>
    </w:p>
    <w:p w14:paraId="6335B0AF" w14:textId="77777777" w:rsidR="00E130D5" w:rsidRPr="00BA127F" w:rsidRDefault="00E130D5" w:rsidP="00E130D5">
      <w:pPr>
        <w:pStyle w:val="Titre1"/>
      </w:pPr>
      <w:bookmarkStart w:id="630" w:name="_Toc424076146"/>
      <w:r w:rsidRPr="00BA127F">
        <w:lastRenderedPageBreak/>
        <w:t>Framework</w:t>
      </w:r>
      <w:bookmarkEnd w:id="630"/>
    </w:p>
    <w:p w14:paraId="1AA25155" w14:textId="77777777" w:rsidR="00807A39" w:rsidRDefault="00E130D5" w:rsidP="00E130D5">
      <w:r w:rsidRPr="00BA127F">
        <w:t xml:space="preserve">The </w:t>
      </w:r>
      <w:r w:rsidRPr="00BA127F">
        <w:rPr>
          <w:rStyle w:val="Emphase"/>
        </w:rPr>
        <w:t xml:space="preserve">INCA </w:t>
      </w:r>
      <w:r w:rsidRPr="008F7F4C">
        <w:t xml:space="preserve">project makes use of different technologies and framework in order to produce </w:t>
      </w:r>
      <w:r w:rsidRPr="00BA127F">
        <w:t>a native application for both Android and IOS</w:t>
      </w:r>
      <w:r w:rsidRPr="00BA127F">
        <w:rPr>
          <w:rStyle w:val="Emphase"/>
        </w:rPr>
        <w:t>.</w:t>
      </w:r>
      <w:r w:rsidRPr="00BA127F">
        <w:t xml:space="preserve"> The goal of using these various technologies is to bring a good user experience</w:t>
      </w:r>
      <w:r w:rsidRPr="00BA127F">
        <w:rPr>
          <w:rStyle w:val="Emphase"/>
        </w:rPr>
        <w:t xml:space="preserve"> (UX).</w:t>
      </w:r>
      <w:r w:rsidRPr="00BA127F">
        <w:t xml:space="preserve"> The</w:t>
      </w:r>
      <w:r w:rsidRPr="00BA127F">
        <w:rPr>
          <w:rStyle w:val="Emphase"/>
        </w:rPr>
        <w:t xml:space="preserve"> </w:t>
      </w:r>
      <w:r w:rsidRPr="00BA127F">
        <w:t>Figure</w:t>
      </w:r>
      <w:r w:rsidRPr="00BA127F">
        <w:rPr>
          <w:rStyle w:val="Emphase"/>
        </w:rPr>
        <w:t xml:space="preserve"> 2.</w:t>
      </w:r>
      <w:r w:rsidRPr="00BA127F">
        <w:t>1 illustrates the stack of different technologies used in the project.</w:t>
      </w:r>
      <w:r w:rsidRPr="00BA127F">
        <w:br/>
      </w:r>
      <w:r w:rsidR="00807A39" w:rsidRPr="00807A39">
        <w:rPr>
          <w:noProof/>
          <w:lang w:val="fr-FR" w:eastAsia="fr-FR"/>
        </w:rPr>
        <w:drawing>
          <wp:inline distT="0" distB="0" distL="0" distR="0" wp14:anchorId="1FF9DE03" wp14:editId="4FC6D9E7">
            <wp:extent cx="4801447" cy="5212054"/>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ologies-stackup.png"/>
                    <pic:cNvPicPr/>
                  </pic:nvPicPr>
                  <pic:blipFill>
                    <a:blip r:embed="rId25">
                      <a:extLst>
                        <a:ext uri="{28A0092B-C50C-407E-A947-70E740481C1C}">
                          <a14:useLocalDpi xmlns:a14="http://schemas.microsoft.com/office/drawing/2010/main" val="0"/>
                        </a:ext>
                      </a:extLst>
                    </a:blip>
                    <a:stretch>
                      <a:fillRect/>
                    </a:stretch>
                  </pic:blipFill>
                  <pic:spPr>
                    <a:xfrm>
                      <a:off x="0" y="0"/>
                      <a:ext cx="4801875" cy="5212519"/>
                    </a:xfrm>
                    <a:prstGeom prst="rect">
                      <a:avLst/>
                    </a:prstGeom>
                  </pic:spPr>
                </pic:pic>
              </a:graphicData>
            </a:graphic>
          </wp:inline>
        </w:drawing>
      </w:r>
    </w:p>
    <w:p w14:paraId="1DC80A29" w14:textId="6016D842" w:rsidR="00E130D5" w:rsidRPr="00BA127F" w:rsidRDefault="00E130D5" w:rsidP="00E130D5">
      <w:r w:rsidRPr="00BA127F">
        <w:t xml:space="preserve">HTML, CSS and JavaScript are used to produce static web pages; the role of </w:t>
      </w:r>
      <w:r w:rsidRPr="00BA127F">
        <w:rPr>
          <w:i/>
        </w:rPr>
        <w:t>ionic</w:t>
      </w:r>
      <w:r w:rsidRPr="00BA127F">
        <w:t xml:space="preserve"> </w:t>
      </w:r>
      <w:r w:rsidRPr="008F7F4C">
        <w:t xml:space="preserve">is </w:t>
      </w:r>
      <w:r w:rsidRPr="00BA127F">
        <w:t>to add the native application user interface</w:t>
      </w:r>
      <w:r w:rsidRPr="00BA127F">
        <w:rPr>
          <w:rStyle w:val="Emphase"/>
        </w:rPr>
        <w:t xml:space="preserve"> (UI) </w:t>
      </w:r>
      <w:r w:rsidRPr="00BA127F">
        <w:t xml:space="preserve">feel and behavior. </w:t>
      </w:r>
      <w:proofErr w:type="spellStart"/>
      <w:r w:rsidRPr="00BA127F">
        <w:rPr>
          <w:rStyle w:val="Emphase"/>
        </w:rPr>
        <w:t>Ionic’s</w:t>
      </w:r>
      <w:proofErr w:type="spellEnd"/>
      <w:r w:rsidRPr="00BA127F">
        <w:t xml:space="preserve"> core is </w:t>
      </w:r>
      <w:proofErr w:type="spellStart"/>
      <w:r w:rsidRPr="00BA127F">
        <w:rPr>
          <w:rStyle w:val="Emphase"/>
        </w:rPr>
        <w:t>AngularJS</w:t>
      </w:r>
      <w:proofErr w:type="spellEnd"/>
      <w:r w:rsidRPr="008F7F4C">
        <w:t>, which</w:t>
      </w:r>
      <w:r w:rsidRPr="00BA127F">
        <w:t xml:space="preserve"> main purpose is building Rich Internet Applications (</w:t>
      </w:r>
      <w:r w:rsidRPr="00BA127F">
        <w:rPr>
          <w:rStyle w:val="Emphase"/>
        </w:rPr>
        <w:t>RIA</w:t>
      </w:r>
      <w:r w:rsidRPr="00BA127F">
        <w:t>).</w:t>
      </w:r>
    </w:p>
    <w:p w14:paraId="1E3A968C" w14:textId="77777777" w:rsidR="00E130D5" w:rsidRPr="00BA127F" w:rsidRDefault="00E130D5" w:rsidP="00E130D5">
      <w:r w:rsidRPr="00BA127F">
        <w:t xml:space="preserve">Apache Cordova </w:t>
      </w:r>
      <w:r w:rsidRPr="008F7F4C">
        <w:t xml:space="preserve">wraps it all in a web view that </w:t>
      </w:r>
      <w:r w:rsidRPr="00BA127F">
        <w:t>fills the whole screen and runs in a native container and exposes some native device function through an Application Programming Interface (</w:t>
      </w:r>
      <w:r w:rsidRPr="00BA127F">
        <w:rPr>
          <w:rStyle w:val="Emphase"/>
        </w:rPr>
        <w:t>API)</w:t>
      </w:r>
      <w:r w:rsidRPr="00BA127F">
        <w:t xml:space="preserve"> for the web application to use.</w:t>
      </w:r>
    </w:p>
    <w:p w14:paraId="48AE2F8F" w14:textId="5761B3DE" w:rsidR="00E130D5" w:rsidRPr="008F7F4C" w:rsidRDefault="00E130D5" w:rsidP="00E130D5">
      <w:pPr>
        <w:keepNext/>
      </w:pPr>
    </w:p>
    <w:p w14:paraId="5D634B5A" w14:textId="539A05D7" w:rsidR="00E130D5" w:rsidRPr="00BA127F" w:rsidRDefault="00E130D5" w:rsidP="003225BE">
      <w:pPr>
        <w:pStyle w:val="Lgende"/>
      </w:pPr>
      <w:bookmarkStart w:id="631" w:name="_Toc424076179"/>
      <w:r w:rsidRPr="00BA127F">
        <w:t xml:space="preserve">FIGURE </w:t>
      </w:r>
      <w:ins w:id="632" w:author="Utilisateur de Microsoft Office" w:date="2015-07-07T22:54:00Z">
        <w:r w:rsidR="006A37D4">
          <w:fldChar w:fldCharType="begin"/>
        </w:r>
        <w:r w:rsidR="006A37D4">
          <w:instrText xml:space="preserve"> STYLEREF 1 \s </w:instrText>
        </w:r>
      </w:ins>
      <w:r w:rsidR="006A37D4">
        <w:fldChar w:fldCharType="separate"/>
      </w:r>
      <w:r w:rsidR="006A37D4">
        <w:rPr>
          <w:noProof/>
        </w:rPr>
        <w:t>2</w:t>
      </w:r>
      <w:ins w:id="633"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634" w:author="Utilisateur de Microsoft Office" w:date="2015-07-07T22:54:00Z">
        <w:r w:rsidR="006A37D4">
          <w:rPr>
            <w:noProof/>
          </w:rPr>
          <w:t>1</w:t>
        </w:r>
        <w:r w:rsidR="006A37D4">
          <w:fldChar w:fldCharType="end"/>
        </w:r>
      </w:ins>
      <w:r w:rsidRPr="00BA127F">
        <w:t xml:space="preserve"> –THE STACK OF SOFTWARE TECHNOLOGIES USED IN THE PROJECT</w:t>
      </w:r>
      <w:bookmarkEnd w:id="631"/>
    </w:p>
    <w:p w14:paraId="454EA3B2" w14:textId="77777777" w:rsidR="00E130D5" w:rsidRPr="00BA127F" w:rsidRDefault="00E130D5" w:rsidP="00805FCB">
      <w:pPr>
        <w:pStyle w:val="Titre2"/>
      </w:pPr>
      <w:bookmarkStart w:id="635" w:name="_Ref297900400"/>
      <w:bookmarkStart w:id="636" w:name="_Ref424051521"/>
      <w:bookmarkStart w:id="637" w:name="_Toc424076147"/>
      <w:proofErr w:type="spellStart"/>
      <w:r w:rsidRPr="00BA127F">
        <w:lastRenderedPageBreak/>
        <w:t>Angularjs</w:t>
      </w:r>
      <w:bookmarkEnd w:id="635"/>
      <w:bookmarkEnd w:id="636"/>
      <w:bookmarkEnd w:id="637"/>
      <w:proofErr w:type="spellEnd"/>
    </w:p>
    <w:p w14:paraId="74EAC1FF" w14:textId="77777777" w:rsidR="00E130D5" w:rsidRPr="00BA127F" w:rsidRDefault="00E130D5" w:rsidP="00E130D5">
      <w:pPr>
        <w:rPr>
          <w:shd w:val="clear" w:color="auto" w:fill="FFFFFF"/>
          <w:lang w:eastAsia="fr-FR"/>
        </w:rPr>
      </w:pPr>
      <w:proofErr w:type="spellStart"/>
      <w:r w:rsidRPr="00BA127F">
        <w:rPr>
          <w:rStyle w:val="Emphase"/>
        </w:rPr>
        <w:t>Angularjs</w:t>
      </w:r>
      <w:proofErr w:type="spellEnd"/>
      <w:r w:rsidRPr="00BA127F">
        <w:rPr>
          <w:b/>
          <w:lang w:eastAsia="fr-FR"/>
        </w:rPr>
        <w:t>,</w:t>
      </w:r>
      <w:r w:rsidRPr="00BA127F">
        <w:rPr>
          <w:lang w:eastAsia="fr-FR"/>
        </w:rPr>
        <w:t xml:space="preserve"> also called </w:t>
      </w:r>
      <w:r w:rsidRPr="00BA127F">
        <w:rPr>
          <w:rStyle w:val="Emphase"/>
        </w:rPr>
        <w:t>Angular</w:t>
      </w:r>
      <w:r w:rsidRPr="00BA127F">
        <w:rPr>
          <w:b/>
          <w:lang w:eastAsia="fr-FR"/>
        </w:rPr>
        <w:t>,</w:t>
      </w:r>
      <w:r w:rsidRPr="00BA127F">
        <w:rPr>
          <w:lang w:eastAsia="fr-FR"/>
        </w:rPr>
        <w:t xml:space="preserve"> is a </w:t>
      </w:r>
      <w:r w:rsidRPr="00BA127F">
        <w:rPr>
          <w:i/>
          <w:lang w:eastAsia="fr-FR"/>
        </w:rPr>
        <w:t xml:space="preserve">100% </w:t>
      </w:r>
      <w:r w:rsidRPr="00BA127F">
        <w:rPr>
          <w:rStyle w:val="Emphase"/>
        </w:rPr>
        <w:t>JavaScript</w:t>
      </w:r>
      <w:r w:rsidRPr="00BA127F">
        <w:rPr>
          <w:i/>
          <w:lang w:eastAsia="fr-FR"/>
        </w:rPr>
        <w:t>, 100% client side</w:t>
      </w:r>
      <w:r w:rsidRPr="00BA127F">
        <w:rPr>
          <w:lang w:eastAsia="fr-FR"/>
        </w:rPr>
        <w:t xml:space="preserve"> framework compatible with both </w:t>
      </w:r>
      <w:r w:rsidRPr="00BA127F">
        <w:rPr>
          <w:i/>
          <w:lang w:eastAsia="fr-FR"/>
        </w:rPr>
        <w:t>desktop and mobile browsers</w:t>
      </w:r>
      <w:r w:rsidRPr="00BA127F">
        <w:rPr>
          <w:lang w:eastAsia="fr-FR"/>
        </w:rPr>
        <w:t>.</w:t>
      </w:r>
      <w:r w:rsidRPr="00BA127F">
        <w:rPr>
          <w:rFonts w:ascii="Times" w:hAnsi="Times"/>
          <w:sz w:val="20"/>
          <w:szCs w:val="20"/>
          <w:lang w:eastAsia="fr-FR"/>
        </w:rPr>
        <w:br/>
      </w:r>
      <w:r w:rsidRPr="00BA127F">
        <w:rPr>
          <w:shd w:val="clear" w:color="auto" w:fill="FFFFFF"/>
          <w:lang w:eastAsia="fr-FR"/>
        </w:rPr>
        <w:t>Its goal is to simplify the development and testing of single page applications (</w:t>
      </w:r>
      <w:r w:rsidRPr="00BA127F">
        <w:rPr>
          <w:rStyle w:val="Emphase"/>
        </w:rPr>
        <w:t>SPA</w:t>
      </w:r>
      <w:r w:rsidRPr="00BA127F">
        <w:rPr>
          <w:shd w:val="clear" w:color="auto" w:fill="FFFFFF"/>
          <w:lang w:eastAsia="fr-FR"/>
        </w:rPr>
        <w:t>) by providing a framework for the model view controller (</w:t>
      </w:r>
      <w:r w:rsidRPr="00BA127F">
        <w:rPr>
          <w:rStyle w:val="Emphase"/>
        </w:rPr>
        <w:t>MVC</w:t>
      </w:r>
      <w:r w:rsidRPr="00BA127F">
        <w:rPr>
          <w:b/>
          <w:bCs/>
          <w:shd w:val="clear" w:color="auto" w:fill="FFFFFF"/>
          <w:lang w:eastAsia="fr-FR"/>
        </w:rPr>
        <w:t>)</w:t>
      </w:r>
      <w:r w:rsidRPr="00BA127F">
        <w:rPr>
          <w:shd w:val="clear" w:color="auto" w:fill="FFFFFF"/>
          <w:lang w:eastAsia="fr-FR"/>
        </w:rPr>
        <w:t xml:space="preserve"> architecture, along with components commonly used in rich Internet applications (</w:t>
      </w:r>
      <w:r w:rsidRPr="00BA127F">
        <w:rPr>
          <w:rStyle w:val="Emphase"/>
        </w:rPr>
        <w:t>RIA</w:t>
      </w:r>
      <w:r w:rsidRPr="00BA127F">
        <w:rPr>
          <w:shd w:val="clear" w:color="auto" w:fill="FFFFFF"/>
          <w:lang w:eastAsia="fr-FR"/>
        </w:rPr>
        <w:t>). It’s lightweight, fast, and uses an extremely simple syntax (at least compared to </w:t>
      </w:r>
      <w:r w:rsidRPr="00BA127F">
        <w:rPr>
          <w:rStyle w:val="Emphase"/>
        </w:rPr>
        <w:t>Backbone or</w:t>
      </w:r>
      <w:r w:rsidRPr="00BA127F">
        <w:rPr>
          <w:shd w:val="clear" w:color="auto" w:fill="FFFFFF"/>
          <w:lang w:eastAsia="fr-FR"/>
        </w:rPr>
        <w:t> </w:t>
      </w:r>
      <w:r w:rsidRPr="00BA127F">
        <w:rPr>
          <w:rStyle w:val="Emphase"/>
        </w:rPr>
        <w:t>Knockout</w:t>
      </w:r>
      <w:r w:rsidRPr="00BA127F">
        <w:rPr>
          <w:b/>
          <w:bCs/>
          <w:shd w:val="clear" w:color="auto" w:fill="FFFFFF"/>
          <w:lang w:eastAsia="fr-FR"/>
        </w:rPr>
        <w:t xml:space="preserve"> </w:t>
      </w:r>
      <w:r w:rsidRPr="00BA127F">
        <w:rPr>
          <w:bCs/>
          <w:shd w:val="clear" w:color="auto" w:fill="FFFFFF"/>
          <w:lang w:eastAsia="fr-FR"/>
        </w:rPr>
        <w:t xml:space="preserve">2 popular </w:t>
      </w:r>
      <w:r w:rsidRPr="00BA127F">
        <w:rPr>
          <w:rStyle w:val="Emphase"/>
        </w:rPr>
        <w:t>JavaScript</w:t>
      </w:r>
      <w:r w:rsidRPr="00BA127F">
        <w:rPr>
          <w:bCs/>
          <w:shd w:val="clear" w:color="auto" w:fill="FFFFFF"/>
          <w:lang w:eastAsia="fr-FR"/>
        </w:rPr>
        <w:t xml:space="preserve"> libraries</w:t>
      </w:r>
      <w:r w:rsidRPr="00BA127F">
        <w:rPr>
          <w:shd w:val="clear" w:color="auto" w:fill="FFFFFF"/>
          <w:lang w:eastAsia="fr-FR"/>
        </w:rPr>
        <w:t xml:space="preserve">). </w:t>
      </w:r>
      <w:proofErr w:type="gramStart"/>
      <w:r w:rsidRPr="00BA127F">
        <w:rPr>
          <w:shd w:val="clear" w:color="auto" w:fill="FFFFFF"/>
          <w:lang w:eastAsia="fr-FR"/>
        </w:rPr>
        <w:t>Similarly</w:t>
      </w:r>
      <w:proofErr w:type="gramEnd"/>
      <w:r w:rsidRPr="00BA127F">
        <w:rPr>
          <w:shd w:val="clear" w:color="auto" w:fill="FFFFFF"/>
          <w:lang w:eastAsia="fr-FR"/>
        </w:rPr>
        <w:t xml:space="preserve"> to </w:t>
      </w:r>
      <w:r w:rsidRPr="00BA127F">
        <w:rPr>
          <w:rStyle w:val="Emphase"/>
        </w:rPr>
        <w:t>jQuery</w:t>
      </w:r>
      <w:r w:rsidRPr="008F7F4C">
        <w:rPr>
          <w:shd w:val="clear" w:color="auto" w:fill="FFFFFF"/>
          <w:lang w:eastAsia="fr-FR"/>
        </w:rPr>
        <w:t xml:space="preserve">, </w:t>
      </w:r>
      <w:r w:rsidRPr="00BA127F">
        <w:rPr>
          <w:shd w:val="clear" w:color="auto" w:fill="FFFFFF"/>
          <w:lang w:eastAsia="fr-FR"/>
        </w:rPr>
        <w:t>it has a large number of 3rd party plugins and extensions. </w:t>
      </w:r>
      <w:r w:rsidRPr="00BA127F">
        <w:rPr>
          <w:rStyle w:val="Emphase"/>
        </w:rPr>
        <w:t>Angular </w:t>
      </w:r>
      <w:r w:rsidRPr="00BA127F">
        <w:rPr>
          <w:shd w:val="clear" w:color="auto" w:fill="FFFFFF"/>
          <w:lang w:eastAsia="fr-FR"/>
        </w:rPr>
        <w:t xml:space="preserve">comes with </w:t>
      </w:r>
      <w:proofErr w:type="spellStart"/>
      <w:r w:rsidRPr="00BA127F">
        <w:rPr>
          <w:rStyle w:val="Emphase"/>
        </w:rPr>
        <w:t>jqLite</w:t>
      </w:r>
      <w:proofErr w:type="spellEnd"/>
      <w:r w:rsidRPr="00BA127F">
        <w:rPr>
          <w:shd w:val="clear" w:color="auto" w:fill="FFFFFF"/>
          <w:lang w:eastAsia="fr-FR"/>
        </w:rPr>
        <w:t xml:space="preserve"> </w:t>
      </w:r>
      <w:r w:rsidRPr="008F7F4C">
        <w:rPr>
          <w:shd w:val="clear" w:color="auto" w:fill="FFFFFF"/>
          <w:lang w:eastAsia="fr-FR"/>
        </w:rPr>
        <w:t xml:space="preserve">(a lightweight simplified version of </w:t>
      </w:r>
      <w:r w:rsidRPr="00BA127F">
        <w:rPr>
          <w:rStyle w:val="Emphase"/>
        </w:rPr>
        <w:t>jQuery</w:t>
      </w:r>
      <w:r w:rsidRPr="00BA127F">
        <w:rPr>
          <w:shd w:val="clear" w:color="auto" w:fill="FFFFFF"/>
          <w:lang w:eastAsia="fr-FR"/>
        </w:rPr>
        <w:t>) for accessing the Document Object Model (</w:t>
      </w:r>
      <w:r w:rsidRPr="00BA127F">
        <w:rPr>
          <w:rStyle w:val="Emphase"/>
        </w:rPr>
        <w:t>DOM</w:t>
      </w:r>
      <w:r w:rsidRPr="00BA127F">
        <w:rPr>
          <w:shd w:val="clear" w:color="auto" w:fill="FFFFFF"/>
          <w:lang w:eastAsia="fr-FR"/>
        </w:rPr>
        <w:t xml:space="preserve">) when necessary. However, </w:t>
      </w:r>
      <w:r w:rsidRPr="00BA127F">
        <w:rPr>
          <w:rStyle w:val="Emphase"/>
        </w:rPr>
        <w:t>jQuery</w:t>
      </w:r>
      <w:r w:rsidRPr="00BA127F">
        <w:rPr>
          <w:b/>
          <w:bCs/>
          <w:shd w:val="clear" w:color="auto" w:fill="FFFFFF"/>
          <w:lang w:eastAsia="fr-FR"/>
        </w:rPr>
        <w:t xml:space="preserve"> </w:t>
      </w:r>
      <w:r w:rsidRPr="00BA127F">
        <w:rPr>
          <w:bCs/>
          <w:shd w:val="clear" w:color="auto" w:fill="FFFFFF"/>
          <w:lang w:eastAsia="fr-FR"/>
        </w:rPr>
        <w:t>can still be loaded if needed</w:t>
      </w:r>
      <w:r w:rsidRPr="00BA127F">
        <w:rPr>
          <w:shd w:val="clear" w:color="auto" w:fill="FFFFFF"/>
          <w:lang w:eastAsia="fr-FR"/>
        </w:rPr>
        <w:t>.</w:t>
      </w:r>
    </w:p>
    <w:p w14:paraId="6D2147C6" w14:textId="77777777" w:rsidR="00E130D5" w:rsidRPr="00BA127F" w:rsidRDefault="00E130D5" w:rsidP="00C03633">
      <w:pPr>
        <w:pStyle w:val="Sous-titre"/>
      </w:pPr>
      <w:proofErr w:type="spellStart"/>
      <w:r w:rsidRPr="00BA127F">
        <w:rPr>
          <w:rStyle w:val="Emphase"/>
        </w:rPr>
        <w:t>Angular</w:t>
      </w:r>
      <w:r w:rsidRPr="00BA127F">
        <w:t>’s</w:t>
      </w:r>
      <w:proofErr w:type="spellEnd"/>
      <w:r w:rsidRPr="00BA127F">
        <w:t xml:space="preserve"> architecture</w:t>
      </w:r>
    </w:p>
    <w:p w14:paraId="30CB65C0" w14:textId="77777777" w:rsidR="00E130D5" w:rsidRPr="00BA127F" w:rsidRDefault="00E130D5" w:rsidP="00E130D5">
      <w:r w:rsidRPr="00BA127F">
        <w:t>As illustrated in Figure 2.2 Angular is based on the MVC model.</w:t>
      </w:r>
    </w:p>
    <w:p w14:paraId="1923C975" w14:textId="77777777" w:rsidR="006F0FA6" w:rsidRDefault="006F0FA6" w:rsidP="003225BE">
      <w:pPr>
        <w:pStyle w:val="Lgende"/>
        <w:rPr>
          <w:ins w:id="638" w:author="Utilisateur de Microsoft Office" w:date="2015-07-07T17:14:00Z"/>
        </w:rPr>
      </w:pPr>
      <w:moveToRangeStart w:id="639" w:author="Utilisateur de Microsoft Office" w:date="2015-07-07T17:14:00Z" w:name="move424052578"/>
      <w:r w:rsidRPr="006F0FA6">
        <w:drawing>
          <wp:inline distT="0" distB="0" distL="0" distR="0" wp14:anchorId="47FE27FB" wp14:editId="7C509C06">
            <wp:extent cx="4981787" cy="37401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ding-singlepage-web-applications-with-angularjs-17-638.jpg"/>
                    <pic:cNvPicPr/>
                  </pic:nvPicPr>
                  <pic:blipFill>
                    <a:blip r:embed="rId26">
                      <a:extLst>
                        <a:ext uri="{28A0092B-C50C-407E-A947-70E740481C1C}">
                          <a14:useLocalDpi xmlns:a14="http://schemas.microsoft.com/office/drawing/2010/main" val="0"/>
                        </a:ext>
                      </a:extLst>
                    </a:blip>
                    <a:stretch>
                      <a:fillRect/>
                    </a:stretch>
                  </pic:blipFill>
                  <pic:spPr>
                    <a:xfrm>
                      <a:off x="0" y="0"/>
                      <a:ext cx="4982377" cy="3740593"/>
                    </a:xfrm>
                    <a:prstGeom prst="rect">
                      <a:avLst/>
                    </a:prstGeom>
                  </pic:spPr>
                </pic:pic>
              </a:graphicData>
            </a:graphic>
          </wp:inline>
        </w:drawing>
      </w:r>
      <w:moveToRangeEnd w:id="639"/>
    </w:p>
    <w:p w14:paraId="4C3937B0" w14:textId="2EDF57F6" w:rsidR="006F0FA6" w:rsidRPr="00BA127F" w:rsidRDefault="006F0FA6" w:rsidP="003225BE">
      <w:pPr>
        <w:pStyle w:val="Lgende"/>
        <w:rPr>
          <w:rFonts w:ascii="Times" w:hAnsi="Times"/>
          <w:sz w:val="20"/>
          <w:szCs w:val="20"/>
          <w:lang w:eastAsia="fr-FR"/>
        </w:rPr>
      </w:pPr>
      <w:bookmarkStart w:id="640" w:name="_Toc424076180"/>
      <w:moveToRangeStart w:id="641" w:author="Utilisateur de Microsoft Office" w:date="2015-07-07T17:14:00Z" w:name="move424052573"/>
      <w:moveTo w:id="642" w:author="Utilisateur de Microsoft Office" w:date="2015-07-07T17:14:00Z">
        <w:r w:rsidRPr="00BA127F">
          <w:t xml:space="preserve">FIGURE </w:t>
        </w:r>
      </w:moveTo>
      <w:ins w:id="643" w:author="Utilisateur de Microsoft Office" w:date="2015-07-07T22:54:00Z">
        <w:r w:rsidR="006A37D4">
          <w:fldChar w:fldCharType="begin"/>
        </w:r>
        <w:r w:rsidR="006A37D4">
          <w:instrText xml:space="preserve"> STYLEREF 1 \s </w:instrText>
        </w:r>
      </w:ins>
      <w:r w:rsidR="006A37D4">
        <w:fldChar w:fldCharType="separate"/>
      </w:r>
      <w:r w:rsidR="006A37D4">
        <w:rPr>
          <w:noProof/>
        </w:rPr>
        <w:t>2</w:t>
      </w:r>
      <w:ins w:id="644"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645" w:author="Utilisateur de Microsoft Office" w:date="2015-07-07T22:54:00Z">
        <w:r w:rsidR="006A37D4">
          <w:rPr>
            <w:noProof/>
          </w:rPr>
          <w:t>2</w:t>
        </w:r>
        <w:r w:rsidR="006A37D4">
          <w:fldChar w:fldCharType="end"/>
        </w:r>
      </w:ins>
      <w:moveTo w:id="646" w:author="Utilisateur de Microsoft Office" w:date="2015-07-07T17:14:00Z">
        <w:del w:id="647" w:author="Utilisateur de Microsoft Office" w:date="2015-07-07T17:21:00Z">
          <w:r w:rsidDel="001065D3">
            <w:fldChar w:fldCharType="begin"/>
          </w:r>
          <w:r w:rsidDel="001065D3">
            <w:delInstrText xml:space="preserve"> STYLEREF 1 \s </w:delInstrText>
          </w:r>
          <w:r w:rsidDel="001065D3">
            <w:fldChar w:fldCharType="separate"/>
          </w:r>
        </w:del>
      </w:moveTo>
      <w:del w:id="648" w:author="Utilisateur de Microsoft Office" w:date="2015-07-07T17:21:00Z">
        <w:r w:rsidDel="001065D3">
          <w:rPr>
            <w:noProof/>
          </w:rPr>
          <w:delText>2</w:delText>
        </w:r>
      </w:del>
      <w:moveTo w:id="649" w:author="Utilisateur de Microsoft Office" w:date="2015-07-07T17:14:00Z">
        <w:del w:id="650" w:author="Utilisateur de Microsoft Office" w:date="2015-07-07T17:21:00Z">
          <w:r w:rsidDel="001065D3">
            <w:fldChar w:fldCharType="end"/>
          </w:r>
          <w:r w:rsidDel="001065D3">
            <w:delText>.</w:delText>
          </w:r>
          <w:r w:rsidDel="001065D3">
            <w:fldChar w:fldCharType="begin"/>
          </w:r>
          <w:r w:rsidDel="001065D3">
            <w:delInstrText xml:space="preserve"> SEQ Figure \* ARABIC \s 1 </w:delInstrText>
          </w:r>
          <w:r w:rsidDel="001065D3">
            <w:fldChar w:fldCharType="separate"/>
          </w:r>
        </w:del>
      </w:moveTo>
      <w:del w:id="651" w:author="Utilisateur de Microsoft Office" w:date="2015-07-07T17:21:00Z">
        <w:r w:rsidDel="001065D3">
          <w:rPr>
            <w:noProof/>
          </w:rPr>
          <w:delText>2</w:delText>
        </w:r>
      </w:del>
      <w:moveTo w:id="652" w:author="Utilisateur de Microsoft Office" w:date="2015-07-07T17:14:00Z">
        <w:del w:id="653" w:author="Utilisateur de Microsoft Office" w:date="2015-07-07T17:21:00Z">
          <w:r w:rsidDel="001065D3">
            <w:fldChar w:fldCharType="end"/>
          </w:r>
        </w:del>
        <w:r w:rsidRPr="00BA127F">
          <w:t xml:space="preserve"> – ANGULAR’S ARCHITECURE</w:t>
        </w:r>
        <w:bookmarkEnd w:id="640"/>
      </w:moveTo>
    </w:p>
    <w:p w14:paraId="6D8CA3BB" w14:textId="192B640C" w:rsidR="00496434" w:rsidDel="00ED1F85" w:rsidRDefault="00496434" w:rsidP="00E130D5">
      <w:pPr>
        <w:rPr>
          <w:del w:id="654" w:author="Utilisateur de Microsoft Office" w:date="2015-07-07T17:16:00Z"/>
        </w:rPr>
      </w:pPr>
      <w:moveFromRangeStart w:id="655" w:author="Utilisateur de Microsoft Office" w:date="2015-07-07T17:14:00Z" w:name="move424052578"/>
      <w:moveToRangeEnd w:id="641"/>
      <w:moveFrom w:id="656" w:author="Utilisateur de Microsoft Office" w:date="2015-07-07T17:14:00Z">
        <w:del w:id="657" w:author="Utilisateur de Microsoft Office" w:date="2015-07-07T17:16:00Z">
          <w:r w:rsidRPr="00496434" w:rsidDel="00ED1F85">
            <w:rPr>
              <w:noProof/>
              <w:lang w:val="fr-FR" w:eastAsia="fr-FR"/>
            </w:rPr>
            <w:drawing>
              <wp:inline distT="0" distB="0" distL="0" distR="0" wp14:anchorId="3B5F614B" wp14:editId="338FA567">
                <wp:extent cx="4981787" cy="37401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ding-singlepage-web-applications-with-angularjs-17-638.jpg"/>
                        <pic:cNvPicPr/>
                      </pic:nvPicPr>
                      <pic:blipFill>
                        <a:blip r:embed="rId26">
                          <a:extLst>
                            <a:ext uri="{28A0092B-C50C-407E-A947-70E740481C1C}">
                              <a14:useLocalDpi xmlns:a14="http://schemas.microsoft.com/office/drawing/2010/main" val="0"/>
                            </a:ext>
                          </a:extLst>
                        </a:blip>
                        <a:stretch>
                          <a:fillRect/>
                        </a:stretch>
                      </pic:blipFill>
                      <pic:spPr>
                        <a:xfrm>
                          <a:off x="0" y="0"/>
                          <a:ext cx="4982377" cy="3740593"/>
                        </a:xfrm>
                        <a:prstGeom prst="rect">
                          <a:avLst/>
                        </a:prstGeom>
                      </pic:spPr>
                    </pic:pic>
                  </a:graphicData>
                </a:graphic>
              </wp:inline>
            </w:drawing>
          </w:r>
        </w:del>
      </w:moveFrom>
      <w:moveFromRangeEnd w:id="655"/>
    </w:p>
    <w:p w14:paraId="060B431B" w14:textId="477231E6" w:rsidR="00E130D5" w:rsidRPr="00BA127F" w:rsidRDefault="00E130D5" w:rsidP="00E130D5">
      <w:r w:rsidRPr="00BA127F">
        <w:t>The user interacts with the interface, triggering events that can be caught by the Controller. The Controller contains the application logic and processes data received by the user. If the Controller updates the Model, the two-way data binding features allows the view to be updated automatically. Routes are the way to navigate between views/controllers, very much like a regular link would change page on a website.</w:t>
      </w:r>
    </w:p>
    <w:p w14:paraId="791A19CE" w14:textId="54472D72" w:rsidR="00E130D5" w:rsidRPr="008F7F4C" w:rsidDel="00767FA6" w:rsidRDefault="00E130D5" w:rsidP="00C03633">
      <w:pPr>
        <w:pStyle w:val="Sous-titre"/>
        <w:rPr>
          <w:del w:id="658" w:author="Utilisateur de Microsoft Office" w:date="2015-07-07T17:16:00Z"/>
        </w:rPr>
        <w:pPrChange w:id="659" w:author="Utilisateur de Microsoft Office" w:date="2015-07-07T17:16:00Z">
          <w:pPr>
            <w:keepNext/>
          </w:pPr>
        </w:pPrChange>
      </w:pPr>
    </w:p>
    <w:p w14:paraId="795CDA1C" w14:textId="3DA3EEE6" w:rsidR="00E130D5" w:rsidRPr="00BA127F" w:rsidDel="006F0FA6" w:rsidRDefault="00E130D5" w:rsidP="00C03633">
      <w:pPr>
        <w:pStyle w:val="Sous-titre"/>
        <w:rPr>
          <w:rFonts w:ascii="Times" w:hAnsi="Times"/>
          <w:sz w:val="20"/>
          <w:szCs w:val="20"/>
        </w:rPr>
        <w:pPrChange w:id="660" w:author="Utilisateur de Microsoft Office" w:date="2015-07-07T17:16:00Z">
          <w:pPr>
            <w:pStyle w:val="Lgende"/>
          </w:pPr>
        </w:pPrChange>
      </w:pPr>
      <w:moveFromRangeStart w:id="661" w:author="Utilisateur de Microsoft Office" w:date="2015-07-07T17:14:00Z" w:name="move424052573"/>
      <w:moveFrom w:id="662" w:author="Utilisateur de Microsoft Office" w:date="2015-07-07T17:14:00Z">
        <w:r w:rsidRPr="00BA127F" w:rsidDel="006F0FA6">
          <w:t xml:space="preserve">FIGURE </w:t>
        </w:r>
        <w:r w:rsidRPr="00BA127F" w:rsidDel="0061365E">
          <w:fldChar w:fldCharType="begin"/>
        </w:r>
        <w:r w:rsidRPr="00BA127F" w:rsidDel="0061365E">
          <w:instrText xml:space="preserve"> STYLEREF 1 \s </w:instrText>
        </w:r>
        <w:r w:rsidRPr="00BA127F" w:rsidDel="0061365E">
          <w:fldChar w:fldCharType="separate"/>
        </w:r>
        <w:r w:rsidDel="0061365E">
          <w:rPr>
            <w:noProof/>
          </w:rPr>
          <w:t>2</w:t>
        </w:r>
        <w:r w:rsidRPr="00BA127F" w:rsidDel="0061365E">
          <w:fldChar w:fldCharType="end"/>
        </w:r>
        <w:r w:rsidRPr="00BA127F" w:rsidDel="0061365E">
          <w:t>.</w:t>
        </w:r>
        <w:r w:rsidRPr="00BA127F" w:rsidDel="0061365E">
          <w:fldChar w:fldCharType="begin"/>
        </w:r>
        <w:r w:rsidRPr="00BA127F" w:rsidDel="0061365E">
          <w:instrText xml:space="preserve"> SEQ Figure \* ARABIC \s 1 </w:instrText>
        </w:r>
        <w:r w:rsidRPr="00BA127F" w:rsidDel="0061365E">
          <w:fldChar w:fldCharType="separate"/>
        </w:r>
        <w:r w:rsidDel="0061365E">
          <w:rPr>
            <w:noProof/>
          </w:rPr>
          <w:t>2</w:t>
        </w:r>
        <w:r w:rsidRPr="00BA127F" w:rsidDel="0061365E">
          <w:fldChar w:fldCharType="end"/>
        </w:r>
        <w:r w:rsidRPr="00BA127F" w:rsidDel="006F0FA6">
          <w:t xml:space="preserve"> – ANGULAR’S ARCHITECURE</w:t>
        </w:r>
      </w:moveFrom>
    </w:p>
    <w:moveFromRangeEnd w:id="661"/>
    <w:p w14:paraId="7A286220" w14:textId="77777777" w:rsidR="00E130D5" w:rsidRPr="00BA127F" w:rsidRDefault="00E130D5" w:rsidP="00C03633">
      <w:pPr>
        <w:pStyle w:val="Sous-titre"/>
      </w:pPr>
      <w:r w:rsidRPr="00BA127F">
        <w:t>Two-way data binding</w:t>
      </w:r>
    </w:p>
    <w:p w14:paraId="7A494C80" w14:textId="77777777" w:rsidR="00E130D5" w:rsidRPr="00BA127F" w:rsidRDefault="00E130D5" w:rsidP="00E130D5">
      <w:r w:rsidRPr="00BA127F">
        <w:t>Two-way data binding is a very useful feature Angular provides that allows the model and the view to be constantly in synchronization.</w:t>
      </w:r>
    </w:p>
    <w:p w14:paraId="6908B379" w14:textId="3A73C3F1" w:rsidR="00E130D5" w:rsidRPr="00BA127F" w:rsidRDefault="00E130D5" w:rsidP="00E130D5">
      <w:pPr>
        <w:rPr>
          <w:rFonts w:ascii="Courier" w:hAnsi="Courier"/>
        </w:rPr>
      </w:pPr>
      <w:r w:rsidRPr="00BA127F">
        <w:t xml:space="preserve">As illustrated on Figure 2.3, when a template (html page) loads, Angular goes through the Linking phase where it creates a </w:t>
      </w:r>
      <w:del w:id="663" w:author="Utilisateur de Microsoft Office" w:date="2015-07-07T17:16:00Z">
        <w:r w:rsidRPr="00BA127F" w:rsidDel="00C03633">
          <w:delText xml:space="preserve">$watch entry in the $watch </w:delText>
        </w:r>
      </w:del>
      <w:r w:rsidRPr="00BA127F">
        <w:t>list</w:t>
      </w:r>
      <w:ins w:id="664" w:author="Utilisateur de Microsoft Office" w:date="2015-07-07T17:16:00Z">
        <w:r w:rsidR="00C03633">
          <w:t xml:space="preserve"> of entry</w:t>
        </w:r>
      </w:ins>
      <w:r w:rsidRPr="00BA127F">
        <w:t xml:space="preserve"> </w:t>
      </w:r>
      <w:r w:rsidRPr="008F7F4C">
        <w:t xml:space="preserve">for every scope variable in the DOM and </w:t>
      </w:r>
      <w:ins w:id="665" w:author="Utilisateur de Microsoft Office" w:date="2015-07-07T17:17:00Z">
        <w:r w:rsidR="009472D4">
          <w:t xml:space="preserve">for </w:t>
        </w:r>
      </w:ins>
      <w:r w:rsidRPr="008F7F4C">
        <w:t xml:space="preserve">some directives like </w:t>
      </w:r>
      <w:r w:rsidRPr="00BA127F">
        <w:rPr>
          <w:rFonts w:ascii="Courier" w:hAnsi="Courier"/>
        </w:rPr>
        <w:t>ng-repeat</w:t>
      </w:r>
      <w:r w:rsidRPr="00BA127F">
        <w:rPr>
          <w:rFonts w:ascii="Cambria" w:hAnsi="Cambria"/>
        </w:rPr>
        <w:t xml:space="preserve"> </w:t>
      </w:r>
      <w:r w:rsidRPr="008F7F4C">
        <w:rPr>
          <w:rFonts w:ascii="Cambria" w:hAnsi="Cambria"/>
        </w:rPr>
        <w:t xml:space="preserve">(similar to </w:t>
      </w:r>
      <w:proofErr w:type="spellStart"/>
      <w:r w:rsidRPr="008F7F4C">
        <w:rPr>
          <w:rFonts w:ascii="Cambria" w:hAnsi="Cambria"/>
        </w:rPr>
        <w:t>foreach</w:t>
      </w:r>
      <w:proofErr w:type="spellEnd"/>
      <w:r w:rsidRPr="008F7F4C">
        <w:rPr>
          <w:rFonts w:ascii="Cambria" w:hAnsi="Cambria"/>
        </w:rPr>
        <w:t xml:space="preserve"> loop).</w:t>
      </w:r>
      <w:r w:rsidRPr="00BA127F">
        <w:rPr>
          <w:rFonts w:ascii="Courier" w:hAnsi="Courier"/>
        </w:rPr>
        <w:t xml:space="preserve"> </w:t>
      </w:r>
    </w:p>
    <w:p w14:paraId="0DDA153B" w14:textId="77777777" w:rsidR="00E130D5" w:rsidRPr="00BA127F" w:rsidRDefault="00E130D5" w:rsidP="00E130D5">
      <w:r w:rsidRPr="00BA127F">
        <w:t>Once the template is loaded and everything is compiled to render the view, the user will begin to interact with the interface. Every interaction, even a keystroke on an input field, will trigger the browser events-loop.</w:t>
      </w:r>
      <w:r w:rsidRPr="00BA127F">
        <w:br/>
        <w:t>Angular extends the browser default event-loop to add something called an “angular context” to it.</w:t>
      </w:r>
    </w:p>
    <w:p w14:paraId="026D3DF9" w14:textId="68AA53E5" w:rsidR="00E130D5" w:rsidRPr="00BA127F" w:rsidRDefault="00E130D5" w:rsidP="00E130D5">
      <w:r w:rsidRPr="00BA127F">
        <w:t xml:space="preserve">Consequently, when an event is triggered and can be handled by an “angular context”, it will call for the </w:t>
      </w:r>
      <w:del w:id="666" w:author="Utilisateur de Microsoft Office" w:date="2015-07-07T17:17:00Z">
        <w:r w:rsidRPr="00BA127F" w:rsidDel="00140F22">
          <w:delText>$</w:delText>
        </w:r>
      </w:del>
      <w:ins w:id="667" w:author="Utilisateur de Microsoft Office" w:date="2015-07-07T17:17:00Z">
        <w:r w:rsidR="00140F22">
          <w:t>D</w:t>
        </w:r>
      </w:ins>
      <w:del w:id="668" w:author="Utilisateur de Microsoft Office" w:date="2015-07-07T17:17:00Z">
        <w:r w:rsidRPr="00BA127F" w:rsidDel="00140F22">
          <w:delText>d</w:delText>
        </w:r>
      </w:del>
      <w:r w:rsidRPr="00BA127F">
        <w:t>igest loop</w:t>
      </w:r>
      <w:ins w:id="669" w:author="Utilisateur de Microsoft Office" w:date="2015-07-07T17:17:00Z">
        <w:r w:rsidR="00140F22">
          <w:t xml:space="preserve"> represented on Figure 2.3</w:t>
        </w:r>
      </w:ins>
      <w:r w:rsidRPr="008F7F4C">
        <w:t>.</w:t>
      </w:r>
    </w:p>
    <w:p w14:paraId="33EF1C26" w14:textId="77777777" w:rsidR="00E130D5" w:rsidRPr="008F7F4C" w:rsidRDefault="00E130D5" w:rsidP="00E130D5">
      <w:pPr>
        <w:keepNext/>
      </w:pPr>
      <w:r w:rsidRPr="00F53DFA">
        <w:rPr>
          <w:noProof/>
          <w:lang w:val="fr-FR" w:eastAsia="fr-FR"/>
        </w:rPr>
        <w:drawing>
          <wp:inline distT="0" distB="0" distL="0" distR="0" wp14:anchorId="042FF821" wp14:editId="3F4ECD80">
            <wp:extent cx="5396230" cy="4864100"/>
            <wp:effectExtent l="0" t="0" r="0" b="1270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ular-digest-loop.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4864100"/>
                    </a:xfrm>
                    <a:prstGeom prst="rect">
                      <a:avLst/>
                    </a:prstGeom>
                  </pic:spPr>
                </pic:pic>
              </a:graphicData>
            </a:graphic>
          </wp:inline>
        </w:drawing>
      </w:r>
    </w:p>
    <w:p w14:paraId="7717BB77" w14:textId="2210717F" w:rsidR="00E130D5" w:rsidRPr="008F7F4C" w:rsidRDefault="00E130D5" w:rsidP="003225BE">
      <w:pPr>
        <w:pStyle w:val="Lgende"/>
      </w:pPr>
      <w:r w:rsidRPr="00BA127F">
        <w:t xml:space="preserve">FIGURE </w:t>
      </w:r>
      <w:ins w:id="670" w:author="Utilisateur de Microsoft Office" w:date="2015-07-07T22:54:00Z">
        <w:r w:rsidR="006A37D4">
          <w:fldChar w:fldCharType="begin"/>
        </w:r>
        <w:r w:rsidR="006A37D4">
          <w:instrText xml:space="preserve"> STYLEREF 1 \s </w:instrText>
        </w:r>
      </w:ins>
      <w:r w:rsidR="006A37D4">
        <w:fldChar w:fldCharType="separate"/>
      </w:r>
      <w:r w:rsidR="006A37D4">
        <w:rPr>
          <w:noProof/>
        </w:rPr>
        <w:t>2</w:t>
      </w:r>
      <w:ins w:id="671"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672" w:author="Utilisateur de Microsoft Office" w:date="2015-07-07T22:54:00Z">
        <w:r w:rsidR="006A37D4">
          <w:rPr>
            <w:noProof/>
          </w:rPr>
          <w:t>3</w:t>
        </w:r>
        <w:r w:rsidR="006A37D4">
          <w:fldChar w:fldCharType="end"/>
        </w:r>
      </w:ins>
      <w:del w:id="673"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2</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3</w:delText>
        </w:r>
        <w:r w:rsidRPr="00BA127F" w:rsidDel="0061365E">
          <w:fldChar w:fldCharType="end"/>
        </w:r>
      </w:del>
      <w:r w:rsidRPr="00BA127F">
        <w:t xml:space="preserve"> – TWO-WAY DATA BINDING </w:t>
      </w:r>
      <w:r w:rsidRPr="008F7F4C">
        <w:t>WITH ANGULAR</w:t>
      </w:r>
    </w:p>
    <w:p w14:paraId="647FB705" w14:textId="77777777" w:rsidR="00E130D5" w:rsidRPr="00BA127F" w:rsidRDefault="00E130D5" w:rsidP="00C03633">
      <w:pPr>
        <w:pStyle w:val="Sous-titre"/>
      </w:pPr>
      <w:r w:rsidRPr="008F7F4C">
        <w:t>Data transmission model</w:t>
      </w:r>
    </w:p>
    <w:p w14:paraId="129D1F26" w14:textId="77777777" w:rsidR="00E130D5" w:rsidRPr="00BA127F" w:rsidRDefault="00E130D5" w:rsidP="00E130D5">
      <w:pPr>
        <w:rPr>
          <w:lang w:eastAsia="fr-FR"/>
        </w:rPr>
      </w:pPr>
      <w:r w:rsidRPr="00BA127F">
        <w:rPr>
          <w:lang w:eastAsia="fr-FR"/>
        </w:rPr>
        <w:lastRenderedPageBreak/>
        <w:t>When first loading an Angular single page application (</w:t>
      </w:r>
      <w:r w:rsidRPr="00BA127F">
        <w:rPr>
          <w:rStyle w:val="Emphase"/>
        </w:rPr>
        <w:t>SPA</w:t>
      </w:r>
      <w:proofErr w:type="gramStart"/>
      <w:r w:rsidRPr="00BA127F">
        <w:rPr>
          <w:rStyle w:val="Emphase"/>
        </w:rPr>
        <w:t>)</w:t>
      </w:r>
      <w:r w:rsidRPr="00BA127F">
        <w:rPr>
          <w:lang w:eastAsia="fr-FR"/>
        </w:rPr>
        <w:t xml:space="preserve"> </w:t>
      </w:r>
      <w:r w:rsidRPr="008F7F4C">
        <w:rPr>
          <w:lang w:eastAsia="fr-FR"/>
        </w:rPr>
        <w:t>,</w:t>
      </w:r>
      <w:proofErr w:type="gramEnd"/>
      <w:r w:rsidRPr="00BA127F">
        <w:rPr>
          <w:lang w:eastAsia="fr-FR"/>
        </w:rPr>
        <w:t xml:space="preserve"> server – client communications occur as illustrated on Figure 2.4</w:t>
      </w:r>
    </w:p>
    <w:p w14:paraId="30C0B099" w14:textId="77777777" w:rsidR="00E130D5" w:rsidRPr="008F7F4C" w:rsidRDefault="00E130D5" w:rsidP="00E130D5">
      <w:pPr>
        <w:keepNext/>
      </w:pPr>
      <w:r w:rsidRPr="00606862">
        <w:rPr>
          <w:noProof/>
          <w:lang w:val="fr-FR" w:eastAsia="fr-FR"/>
        </w:rPr>
        <w:drawing>
          <wp:inline distT="0" distB="0" distL="0" distR="0" wp14:anchorId="4D2E743A" wp14:editId="0A2DAEEA">
            <wp:extent cx="5772705" cy="417639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ular-data-transmission.png"/>
                    <pic:cNvPicPr/>
                  </pic:nvPicPr>
                  <pic:blipFill>
                    <a:blip r:embed="rId28">
                      <a:extLst>
                        <a:ext uri="{28A0092B-C50C-407E-A947-70E740481C1C}">
                          <a14:useLocalDpi xmlns:a14="http://schemas.microsoft.com/office/drawing/2010/main" val="0"/>
                        </a:ext>
                      </a:extLst>
                    </a:blip>
                    <a:stretch>
                      <a:fillRect/>
                    </a:stretch>
                  </pic:blipFill>
                  <pic:spPr>
                    <a:xfrm>
                      <a:off x="0" y="0"/>
                      <a:ext cx="5775419" cy="4178359"/>
                    </a:xfrm>
                    <a:prstGeom prst="rect">
                      <a:avLst/>
                    </a:prstGeom>
                  </pic:spPr>
                </pic:pic>
              </a:graphicData>
            </a:graphic>
          </wp:inline>
        </w:drawing>
      </w:r>
    </w:p>
    <w:p w14:paraId="6B43B578" w14:textId="04377FF1" w:rsidR="00E130D5" w:rsidRPr="00BA127F" w:rsidRDefault="00E130D5" w:rsidP="003225BE">
      <w:pPr>
        <w:pStyle w:val="Lgende"/>
        <w:rPr>
          <w:lang w:eastAsia="fr-FR"/>
        </w:rPr>
      </w:pPr>
      <w:bookmarkStart w:id="674" w:name="_Toc424076181"/>
      <w:r w:rsidRPr="00BA127F">
        <w:t xml:space="preserve">FIGURE </w:t>
      </w:r>
      <w:ins w:id="675" w:author="Utilisateur de Microsoft Office" w:date="2015-07-07T22:54:00Z">
        <w:r w:rsidR="006A37D4">
          <w:fldChar w:fldCharType="begin"/>
        </w:r>
        <w:r w:rsidR="006A37D4">
          <w:instrText xml:space="preserve"> STYLEREF 1 \s </w:instrText>
        </w:r>
      </w:ins>
      <w:r w:rsidR="006A37D4">
        <w:fldChar w:fldCharType="separate"/>
      </w:r>
      <w:r w:rsidR="006A37D4">
        <w:rPr>
          <w:noProof/>
        </w:rPr>
        <w:t>2</w:t>
      </w:r>
      <w:ins w:id="676"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677" w:author="Utilisateur de Microsoft Office" w:date="2015-07-07T22:54:00Z">
        <w:r w:rsidR="006A37D4">
          <w:rPr>
            <w:noProof/>
          </w:rPr>
          <w:t>4</w:t>
        </w:r>
        <w:r w:rsidR="006A37D4">
          <w:fldChar w:fldCharType="end"/>
        </w:r>
      </w:ins>
      <w:del w:id="678"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2</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4</w:delText>
        </w:r>
        <w:r w:rsidRPr="00BA127F" w:rsidDel="0061365E">
          <w:fldChar w:fldCharType="end"/>
        </w:r>
      </w:del>
      <w:r w:rsidRPr="00BA127F">
        <w:t xml:space="preserve"> – INITIAL ANGULARJS APPLICATION DATA TRANSMISSION</w:t>
      </w:r>
      <w:bookmarkEnd w:id="674"/>
    </w:p>
    <w:p w14:paraId="1F95BF45" w14:textId="77777777" w:rsidR="00E130D5" w:rsidRPr="00BA127F" w:rsidRDefault="00E130D5" w:rsidP="00E130D5">
      <w:pPr>
        <w:rPr>
          <w:lang w:eastAsia="fr-FR"/>
        </w:rPr>
      </w:pPr>
      <w:r w:rsidRPr="00BA127F">
        <w:rPr>
          <w:lang w:eastAsia="fr-FR"/>
        </w:rPr>
        <w:t>This web model offers the following benefits:</w:t>
      </w:r>
    </w:p>
    <w:p w14:paraId="4ED78B83" w14:textId="77777777" w:rsidR="00E130D5" w:rsidRPr="00BA127F" w:rsidRDefault="00E130D5" w:rsidP="00E130D5">
      <w:pPr>
        <w:pStyle w:val="Pardeliste"/>
        <w:numPr>
          <w:ilvl w:val="0"/>
          <w:numId w:val="15"/>
        </w:numPr>
        <w:rPr>
          <w:rFonts w:ascii="Times" w:hAnsi="Times"/>
          <w:sz w:val="20"/>
          <w:szCs w:val="20"/>
          <w:lang w:eastAsia="fr-FR"/>
        </w:rPr>
      </w:pPr>
      <w:r w:rsidRPr="00BA127F">
        <w:rPr>
          <w:lang w:eastAsia="fr-FR"/>
        </w:rPr>
        <w:t xml:space="preserve">The server doesn’t have to send out the same set of </w:t>
      </w:r>
      <w:r w:rsidRPr="00BA127F">
        <w:rPr>
          <w:rStyle w:val="Emphase"/>
        </w:rPr>
        <w:t>HTML</w:t>
      </w:r>
      <w:r w:rsidRPr="00BA127F">
        <w:rPr>
          <w:lang w:eastAsia="fr-FR"/>
        </w:rPr>
        <w:t>/</w:t>
      </w:r>
      <w:proofErr w:type="spellStart"/>
      <w:r w:rsidRPr="00BA127F">
        <w:rPr>
          <w:rStyle w:val="Emphase"/>
        </w:rPr>
        <w:t>css</w:t>
      </w:r>
      <w:proofErr w:type="spellEnd"/>
      <w:r w:rsidRPr="00BA127F">
        <w:rPr>
          <w:lang w:eastAsia="fr-FR"/>
        </w:rPr>
        <w:t xml:space="preserve"> over and over again, which saves bandwidth consumption. Part of the HTML is sent when the view is changed only, as explained in the Figure 2.2.</w:t>
      </w:r>
    </w:p>
    <w:p w14:paraId="3E100B70" w14:textId="77777777" w:rsidR="00E130D5" w:rsidRPr="00BA127F" w:rsidRDefault="00E130D5" w:rsidP="00E130D5">
      <w:pPr>
        <w:pStyle w:val="Pardeliste"/>
        <w:numPr>
          <w:ilvl w:val="0"/>
          <w:numId w:val="15"/>
        </w:numPr>
        <w:rPr>
          <w:rFonts w:ascii="Times" w:hAnsi="Times"/>
          <w:sz w:val="20"/>
          <w:szCs w:val="20"/>
          <w:lang w:eastAsia="fr-FR"/>
        </w:rPr>
      </w:pPr>
      <w:r w:rsidRPr="00BA127F">
        <w:rPr>
          <w:lang w:eastAsia="fr-FR"/>
        </w:rPr>
        <w:t xml:space="preserve">The client receives the </w:t>
      </w:r>
      <w:r w:rsidRPr="00BA127F">
        <w:rPr>
          <w:rStyle w:val="Emphase"/>
        </w:rPr>
        <w:t>HTML</w:t>
      </w:r>
      <w:r w:rsidRPr="00BA127F">
        <w:rPr>
          <w:lang w:eastAsia="fr-FR"/>
        </w:rPr>
        <w:t xml:space="preserve"> right away, without any prior execution time (usually seen with </w:t>
      </w:r>
      <w:proofErr w:type="spellStart"/>
      <w:r w:rsidRPr="00BA127F">
        <w:rPr>
          <w:rStyle w:val="Emphase"/>
        </w:rPr>
        <w:t>php</w:t>
      </w:r>
      <w:proofErr w:type="spellEnd"/>
      <w:r w:rsidRPr="00BA127F">
        <w:rPr>
          <w:lang w:eastAsia="fr-FR"/>
        </w:rPr>
        <w:t>), which reduces server workload.</w:t>
      </w:r>
    </w:p>
    <w:p w14:paraId="0893A248" w14:textId="6316EC05" w:rsidR="00E130D5" w:rsidRPr="00BA127F" w:rsidRDefault="00E130D5" w:rsidP="00E130D5">
      <w:pPr>
        <w:rPr>
          <w:lang w:eastAsia="fr-FR"/>
        </w:rPr>
      </w:pPr>
      <w:r w:rsidRPr="00BA127F">
        <w:rPr>
          <w:lang w:eastAsia="fr-FR"/>
        </w:rPr>
        <w:t xml:space="preserve">The communication </w:t>
      </w:r>
      <w:del w:id="679" w:author="Utilisateur de Microsoft Office" w:date="2015-07-07T17:18:00Z">
        <w:r w:rsidRPr="00BA127F" w:rsidDel="004D210E">
          <w:rPr>
            <w:lang w:eastAsia="fr-FR"/>
          </w:rPr>
          <w:delText>are</w:delText>
        </w:r>
      </w:del>
      <w:ins w:id="680" w:author="Utilisateur de Microsoft Office" w:date="2015-07-07T17:18:00Z">
        <w:r w:rsidR="004D210E" w:rsidRPr="00BA127F">
          <w:rPr>
            <w:lang w:eastAsia="fr-FR"/>
          </w:rPr>
          <w:t>is</w:t>
        </w:r>
      </w:ins>
      <w:r w:rsidRPr="00BA127F">
        <w:rPr>
          <w:lang w:eastAsia="fr-FR"/>
        </w:rPr>
        <w:t xml:space="preserve"> a little bit different when the user switches from a view to another. Angular needs to load the new html template that fits the new view as illustrated on Figure 2.5.</w:t>
      </w:r>
    </w:p>
    <w:p w14:paraId="22C5486C" w14:textId="77777777" w:rsidR="00E130D5" w:rsidRPr="008F7F4C" w:rsidRDefault="00E130D5" w:rsidP="00E130D5">
      <w:pPr>
        <w:keepNext/>
      </w:pPr>
      <w:r w:rsidRPr="00990F90">
        <w:rPr>
          <w:rFonts w:ascii="Times" w:hAnsi="Times"/>
          <w:noProof/>
          <w:sz w:val="20"/>
          <w:szCs w:val="20"/>
          <w:lang w:val="fr-FR" w:eastAsia="fr-FR"/>
        </w:rPr>
        <w:lastRenderedPageBreak/>
        <w:drawing>
          <wp:inline distT="0" distB="0" distL="0" distR="0" wp14:anchorId="159BF252" wp14:editId="1AABE6D1">
            <wp:extent cx="5525982" cy="6990069"/>
            <wp:effectExtent l="0" t="0" r="1143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ular-data-transmission-change-page.png"/>
                    <pic:cNvPicPr/>
                  </pic:nvPicPr>
                  <pic:blipFill>
                    <a:blip r:embed="rId29">
                      <a:extLst>
                        <a:ext uri="{28A0092B-C50C-407E-A947-70E740481C1C}">
                          <a14:useLocalDpi xmlns:a14="http://schemas.microsoft.com/office/drawing/2010/main" val="0"/>
                        </a:ext>
                      </a:extLst>
                    </a:blip>
                    <a:stretch>
                      <a:fillRect/>
                    </a:stretch>
                  </pic:blipFill>
                  <pic:spPr>
                    <a:xfrm>
                      <a:off x="0" y="0"/>
                      <a:ext cx="5525982" cy="6990069"/>
                    </a:xfrm>
                    <a:prstGeom prst="rect">
                      <a:avLst/>
                    </a:prstGeom>
                  </pic:spPr>
                </pic:pic>
              </a:graphicData>
            </a:graphic>
          </wp:inline>
        </w:drawing>
      </w:r>
    </w:p>
    <w:p w14:paraId="05782DC8" w14:textId="52A47FE2" w:rsidR="00E130D5" w:rsidRPr="00BA127F" w:rsidRDefault="00E130D5" w:rsidP="003225BE">
      <w:pPr>
        <w:pStyle w:val="Lgende"/>
        <w:rPr>
          <w:rFonts w:ascii="Times" w:hAnsi="Times"/>
          <w:sz w:val="20"/>
          <w:szCs w:val="20"/>
          <w:lang w:eastAsia="fr-FR"/>
        </w:rPr>
      </w:pPr>
      <w:bookmarkStart w:id="681" w:name="_Toc424076182"/>
      <w:r w:rsidRPr="00BA127F">
        <w:t xml:space="preserve">FIGURE </w:t>
      </w:r>
      <w:ins w:id="682" w:author="Utilisateur de Microsoft Office" w:date="2015-07-07T22:54:00Z">
        <w:r w:rsidR="006A37D4">
          <w:fldChar w:fldCharType="begin"/>
        </w:r>
        <w:r w:rsidR="006A37D4">
          <w:instrText xml:space="preserve"> STYLEREF 1 \s </w:instrText>
        </w:r>
      </w:ins>
      <w:r w:rsidR="006A37D4">
        <w:fldChar w:fldCharType="separate"/>
      </w:r>
      <w:r w:rsidR="006A37D4">
        <w:rPr>
          <w:noProof/>
        </w:rPr>
        <w:t>2</w:t>
      </w:r>
      <w:ins w:id="683"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684" w:author="Utilisateur de Microsoft Office" w:date="2015-07-07T22:54:00Z">
        <w:r w:rsidR="006A37D4">
          <w:rPr>
            <w:noProof/>
          </w:rPr>
          <w:t>5</w:t>
        </w:r>
        <w:r w:rsidR="006A37D4">
          <w:fldChar w:fldCharType="end"/>
        </w:r>
      </w:ins>
      <w:del w:id="685"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2</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5</w:delText>
        </w:r>
        <w:r w:rsidRPr="00BA127F" w:rsidDel="0061365E">
          <w:fldChar w:fldCharType="end"/>
        </w:r>
      </w:del>
      <w:r w:rsidRPr="00BA127F">
        <w:t xml:space="preserve"> – DATA TRANSMISSION ON VIEW CHANGE</w:t>
      </w:r>
      <w:bookmarkEnd w:id="681"/>
    </w:p>
    <w:p w14:paraId="6E80FD43" w14:textId="77777777" w:rsidR="00E130D5" w:rsidRPr="00BA127F" w:rsidRDefault="00E130D5" w:rsidP="00E130D5">
      <w:pPr>
        <w:rPr>
          <w:lang w:eastAsia="fr-FR"/>
        </w:rPr>
      </w:pPr>
      <w:r w:rsidRPr="00BA127F">
        <w:rPr>
          <w:lang w:eastAsia="fr-FR"/>
        </w:rPr>
        <w:t xml:space="preserve">This web model fits right in the </w:t>
      </w:r>
      <w:r w:rsidRPr="00BA127F">
        <w:rPr>
          <w:rStyle w:val="Emphase"/>
        </w:rPr>
        <w:t>HTML5</w:t>
      </w:r>
      <w:r w:rsidRPr="00BA127F">
        <w:rPr>
          <w:lang w:eastAsia="fr-FR"/>
        </w:rPr>
        <w:t xml:space="preserve">, </w:t>
      </w:r>
      <w:proofErr w:type="spellStart"/>
      <w:r w:rsidRPr="00BA127F">
        <w:rPr>
          <w:rStyle w:val="Emphase"/>
        </w:rPr>
        <w:t>AngularJS</w:t>
      </w:r>
      <w:proofErr w:type="spellEnd"/>
      <w:r w:rsidRPr="00BA127F">
        <w:rPr>
          <w:lang w:eastAsia="fr-FR"/>
        </w:rPr>
        <w:t>, and thin-servers</w:t>
      </w:r>
      <w:r w:rsidRPr="00BA127F">
        <w:rPr>
          <w:b/>
          <w:lang w:eastAsia="fr-FR"/>
        </w:rPr>
        <w:t xml:space="preserve"> </w:t>
      </w:r>
      <w:r w:rsidRPr="00BA127F">
        <w:rPr>
          <w:lang w:eastAsia="fr-FR"/>
        </w:rPr>
        <w:t>stack (</w:t>
      </w:r>
      <w:r w:rsidRPr="00BA127F">
        <w:rPr>
          <w:rStyle w:val="Emphase"/>
        </w:rPr>
        <w:t>HAT</w:t>
      </w:r>
      <w:r w:rsidRPr="00BA127F">
        <w:rPr>
          <w:lang w:eastAsia="fr-FR"/>
        </w:rPr>
        <w:t>).</w:t>
      </w:r>
      <w:r w:rsidRPr="00BA127F">
        <w:rPr>
          <w:lang w:eastAsia="fr-FR"/>
        </w:rPr>
        <w:br/>
        <w:t xml:space="preserve">The </w:t>
      </w:r>
      <w:r w:rsidRPr="00BA127F">
        <w:rPr>
          <w:rStyle w:val="Emphase"/>
        </w:rPr>
        <w:t>HAT</w:t>
      </w:r>
      <w:r w:rsidRPr="00BA127F">
        <w:rPr>
          <w:lang w:eastAsia="fr-FR"/>
        </w:rPr>
        <w:t xml:space="preserve"> stack moves all the application logic into the web browser, letting the server handle data related operations such as sharing and storage.</w:t>
      </w:r>
    </w:p>
    <w:p w14:paraId="6580E89A" w14:textId="77777777" w:rsidR="00E130D5" w:rsidRPr="00BA127F" w:rsidRDefault="00E130D5" w:rsidP="00C03633">
      <w:pPr>
        <w:pStyle w:val="Sous-titre"/>
      </w:pPr>
      <w:r w:rsidRPr="00BA127F">
        <w:t>Advantages</w:t>
      </w:r>
    </w:p>
    <w:p w14:paraId="1D684020" w14:textId="77777777" w:rsidR="00E130D5" w:rsidRPr="00BA127F" w:rsidRDefault="00E130D5" w:rsidP="00E130D5">
      <w:pPr>
        <w:rPr>
          <w:lang w:eastAsia="fr-FR"/>
        </w:rPr>
      </w:pPr>
      <w:r w:rsidRPr="00BA127F">
        <w:rPr>
          <w:lang w:eastAsia="fr-FR"/>
        </w:rPr>
        <w:lastRenderedPageBreak/>
        <w:t xml:space="preserve">Since </w:t>
      </w:r>
      <w:r w:rsidRPr="00BA127F">
        <w:rPr>
          <w:rStyle w:val="Emphase"/>
        </w:rPr>
        <w:t>Web 2.0</w:t>
      </w:r>
      <w:r w:rsidRPr="00BA127F">
        <w:rPr>
          <w:lang w:eastAsia="fr-FR"/>
        </w:rPr>
        <w:t xml:space="preserve">, asynchronous </w:t>
      </w:r>
      <w:r w:rsidRPr="00BA127F">
        <w:rPr>
          <w:rStyle w:val="Emphase"/>
        </w:rPr>
        <w:t>JavaScript</w:t>
      </w:r>
      <w:r w:rsidRPr="00BA127F">
        <w:rPr>
          <w:lang w:eastAsia="fr-FR"/>
        </w:rPr>
        <w:t xml:space="preserve"> and </w:t>
      </w:r>
      <w:r w:rsidRPr="00BA127F">
        <w:rPr>
          <w:rStyle w:val="Emphase"/>
        </w:rPr>
        <w:t>XML</w:t>
      </w:r>
      <w:r w:rsidRPr="00BA127F">
        <w:rPr>
          <w:lang w:eastAsia="fr-FR"/>
        </w:rPr>
        <w:t xml:space="preserve"> (</w:t>
      </w:r>
      <w:r w:rsidRPr="00BA127F">
        <w:rPr>
          <w:rStyle w:val="Emphase"/>
        </w:rPr>
        <w:t>AJAX</w:t>
      </w:r>
      <w:r w:rsidRPr="00BA127F">
        <w:rPr>
          <w:lang w:eastAsia="fr-FR"/>
        </w:rPr>
        <w:t xml:space="preserve">) became popular, Frameworks like </w:t>
      </w:r>
      <w:r w:rsidRPr="00BA127F">
        <w:rPr>
          <w:rStyle w:val="Emphase"/>
        </w:rPr>
        <w:t>jQuery</w:t>
      </w:r>
      <w:r w:rsidRPr="00BA127F">
        <w:rPr>
          <w:lang w:eastAsia="fr-FR"/>
        </w:rPr>
        <w:t xml:space="preserve"> added dynamic behavior to pages.</w:t>
      </w:r>
    </w:p>
    <w:p w14:paraId="4370DFD8" w14:textId="77777777" w:rsidR="00E130D5" w:rsidRPr="00BA127F" w:rsidRDefault="00E130D5" w:rsidP="00E130D5">
      <w:pPr>
        <w:rPr>
          <w:lang w:eastAsia="fr-FR"/>
        </w:rPr>
      </w:pPr>
      <w:r w:rsidRPr="00BA127F">
        <w:rPr>
          <w:lang w:eastAsia="fr-FR"/>
        </w:rPr>
        <w:t>Unfortunately, the result was a lot of duplicated logic code on the server and client sides.</w:t>
      </w:r>
      <w:r w:rsidRPr="00BA127F">
        <w:rPr>
          <w:lang w:eastAsia="fr-FR"/>
        </w:rPr>
        <w:br/>
        <w:t xml:space="preserve">Older </w:t>
      </w:r>
      <w:r w:rsidRPr="008F7F4C">
        <w:rPr>
          <w:lang w:eastAsia="fr-FR"/>
        </w:rPr>
        <w:t xml:space="preserve">browsers required the </w:t>
      </w:r>
      <w:r w:rsidRPr="00BA127F">
        <w:rPr>
          <w:lang w:eastAsia="fr-FR"/>
        </w:rPr>
        <w:t>server to be the master, thus forcing the browser side logic to be written progressively as browsers improved.</w:t>
      </w:r>
    </w:p>
    <w:p w14:paraId="5C48419A" w14:textId="77777777" w:rsidR="00E130D5" w:rsidRPr="00BA127F" w:rsidRDefault="00E130D5" w:rsidP="00E130D5">
      <w:pPr>
        <w:rPr>
          <w:lang w:eastAsia="fr-FR"/>
        </w:rPr>
      </w:pPr>
      <w:r w:rsidRPr="00BA127F">
        <w:rPr>
          <w:lang w:eastAsia="fr-FR"/>
        </w:rPr>
        <w:t xml:space="preserve">In 2013, almost all users were using recent browsers with good implementations of </w:t>
      </w:r>
      <w:r w:rsidRPr="00BA127F">
        <w:rPr>
          <w:rStyle w:val="Emphase"/>
        </w:rPr>
        <w:t>HTML5</w:t>
      </w:r>
      <w:r w:rsidRPr="00BA127F">
        <w:rPr>
          <w:lang w:eastAsia="fr-FR"/>
        </w:rPr>
        <w:t xml:space="preserve"> and </w:t>
      </w:r>
      <w:r w:rsidRPr="00BA127F">
        <w:rPr>
          <w:rStyle w:val="Emphase"/>
        </w:rPr>
        <w:t>JavaScript</w:t>
      </w:r>
      <w:r w:rsidRPr="00BA127F">
        <w:rPr>
          <w:b/>
          <w:lang w:eastAsia="fr-FR"/>
        </w:rPr>
        <w:t xml:space="preserve">, </w:t>
      </w:r>
      <w:r w:rsidRPr="00BA127F">
        <w:rPr>
          <w:lang w:eastAsia="fr-FR"/>
        </w:rPr>
        <w:t>meaning developers could afford putting the client as the master and the server as its servant</w:t>
      </w:r>
      <w:r w:rsidRPr="008F7F4C">
        <w:rPr>
          <w:lang w:eastAsia="fr-FR"/>
        </w:rPr>
        <w:t>.</w:t>
      </w:r>
    </w:p>
    <w:p w14:paraId="5B098C82" w14:textId="77777777" w:rsidR="00E130D5" w:rsidRPr="00BA127F" w:rsidRDefault="00E130D5" w:rsidP="00E130D5">
      <w:pPr>
        <w:rPr>
          <w:lang w:eastAsia="fr-FR"/>
        </w:rPr>
      </w:pPr>
      <w:r w:rsidRPr="00BA127F">
        <w:rPr>
          <w:lang w:eastAsia="fr-FR"/>
        </w:rPr>
        <w:t>This meant a revolution in the application development process.</w:t>
      </w:r>
      <w:r w:rsidRPr="00BA127F">
        <w:rPr>
          <w:lang w:eastAsia="fr-FR"/>
        </w:rPr>
        <w:br/>
        <w:t>Previously, four versions of an application had to be implemented:</w:t>
      </w:r>
    </w:p>
    <w:p w14:paraId="18602FB8" w14:textId="77777777" w:rsidR="00E130D5" w:rsidRPr="00BA127F" w:rsidRDefault="00E130D5" w:rsidP="00E130D5">
      <w:pPr>
        <w:pStyle w:val="Pardeliste"/>
        <w:numPr>
          <w:ilvl w:val="0"/>
          <w:numId w:val="26"/>
        </w:numPr>
        <w:rPr>
          <w:rStyle w:val="Emphase"/>
        </w:rPr>
      </w:pPr>
      <w:r w:rsidRPr="00BA127F">
        <w:rPr>
          <w:rStyle w:val="Emphase"/>
        </w:rPr>
        <w:t>Web</w:t>
      </w:r>
    </w:p>
    <w:p w14:paraId="3D136D2D" w14:textId="77777777" w:rsidR="00E130D5" w:rsidRPr="00BA127F" w:rsidRDefault="00E130D5" w:rsidP="00E130D5">
      <w:pPr>
        <w:pStyle w:val="Pardeliste"/>
        <w:numPr>
          <w:ilvl w:val="0"/>
          <w:numId w:val="26"/>
        </w:numPr>
        <w:rPr>
          <w:b/>
          <w:lang w:eastAsia="fr-FR"/>
        </w:rPr>
      </w:pPr>
      <w:r w:rsidRPr="00BA127F">
        <w:rPr>
          <w:rStyle w:val="Emphase"/>
        </w:rPr>
        <w:t>Mobile</w:t>
      </w:r>
      <w:r w:rsidRPr="00BA127F">
        <w:rPr>
          <w:b/>
          <w:lang w:eastAsia="fr-FR"/>
        </w:rPr>
        <w:t xml:space="preserve"> </w:t>
      </w:r>
      <w:r w:rsidRPr="00BA127F">
        <w:rPr>
          <w:rStyle w:val="Emphase"/>
        </w:rPr>
        <w:t>web</w:t>
      </w:r>
    </w:p>
    <w:p w14:paraId="2D502E31" w14:textId="77777777" w:rsidR="00E130D5" w:rsidRPr="00BA127F" w:rsidRDefault="00E130D5" w:rsidP="00E130D5">
      <w:pPr>
        <w:pStyle w:val="Pardeliste"/>
        <w:numPr>
          <w:ilvl w:val="0"/>
          <w:numId w:val="26"/>
        </w:numPr>
        <w:rPr>
          <w:rStyle w:val="Emphase"/>
        </w:rPr>
      </w:pPr>
      <w:r w:rsidRPr="00BA127F">
        <w:rPr>
          <w:rStyle w:val="Emphase"/>
        </w:rPr>
        <w:t>IOS</w:t>
      </w:r>
    </w:p>
    <w:p w14:paraId="7808D547" w14:textId="77777777" w:rsidR="00E130D5" w:rsidRPr="00BA127F" w:rsidRDefault="00E130D5" w:rsidP="00E130D5">
      <w:pPr>
        <w:pStyle w:val="Pardeliste"/>
        <w:numPr>
          <w:ilvl w:val="0"/>
          <w:numId w:val="26"/>
        </w:numPr>
        <w:rPr>
          <w:rStyle w:val="Emphase"/>
        </w:rPr>
      </w:pPr>
      <w:r w:rsidRPr="00BA127F">
        <w:rPr>
          <w:rStyle w:val="Emphase"/>
        </w:rPr>
        <w:t>Android</w:t>
      </w:r>
    </w:p>
    <w:p w14:paraId="05EB0FF0" w14:textId="77777777" w:rsidR="00E130D5" w:rsidRPr="00BA127F" w:rsidRDefault="00E130D5" w:rsidP="00E130D5">
      <w:pPr>
        <w:rPr>
          <w:lang w:eastAsia="fr-FR"/>
        </w:rPr>
      </w:pPr>
      <w:r w:rsidRPr="00BA127F">
        <w:rPr>
          <w:lang w:eastAsia="fr-FR"/>
        </w:rPr>
        <w:t xml:space="preserve">Suddenly, developers could write browser-applications with almost half the code used for traditional server/client applications. Moreover, such applications could run on every platform or device. </w:t>
      </w:r>
    </w:p>
    <w:p w14:paraId="25CF2981" w14:textId="77777777" w:rsidR="00E130D5" w:rsidRPr="00BA127F" w:rsidRDefault="00E130D5" w:rsidP="00E130D5">
      <w:pPr>
        <w:rPr>
          <w:lang w:eastAsia="fr-FR"/>
        </w:rPr>
      </w:pPr>
      <w:r w:rsidRPr="00BA127F">
        <w:rPr>
          <w:rStyle w:val="Emphase"/>
        </w:rPr>
        <w:t>HTML5, responsive design</w:t>
      </w:r>
      <w:r w:rsidRPr="00BA127F">
        <w:rPr>
          <w:lang w:eastAsia="fr-FR"/>
        </w:rPr>
        <w:t xml:space="preserve"> and application logic worked seamlessly together on the </w:t>
      </w:r>
      <w:r w:rsidRPr="00BA127F">
        <w:rPr>
          <w:rStyle w:val="Emphase"/>
        </w:rPr>
        <w:t>web, mobile web</w:t>
      </w:r>
      <w:r w:rsidRPr="00BA127F">
        <w:rPr>
          <w:lang w:eastAsia="fr-FR"/>
        </w:rPr>
        <w:t xml:space="preserve"> and even </w:t>
      </w:r>
      <w:r w:rsidRPr="00BA127F">
        <w:rPr>
          <w:rStyle w:val="Emphase"/>
        </w:rPr>
        <w:t>IOS / Android</w:t>
      </w:r>
      <w:r w:rsidRPr="00BA127F">
        <w:rPr>
          <w:lang w:eastAsia="fr-FR"/>
        </w:rPr>
        <w:t xml:space="preserve"> via frameworks like </w:t>
      </w:r>
      <w:r w:rsidRPr="00BA127F">
        <w:rPr>
          <w:rStyle w:val="Emphase"/>
        </w:rPr>
        <w:t>Apache Cordova</w:t>
      </w:r>
      <w:r w:rsidRPr="00BA127F">
        <w:rPr>
          <w:lang w:eastAsia="fr-FR"/>
        </w:rPr>
        <w:t xml:space="preserve">. </w:t>
      </w:r>
    </w:p>
    <w:p w14:paraId="6259126C" w14:textId="0E39D846" w:rsidR="00371AAD" w:rsidRPr="00BA127F" w:rsidRDefault="00E130D5" w:rsidP="00E130D5">
      <w:pPr>
        <w:rPr>
          <w:lang w:eastAsia="fr-FR"/>
        </w:rPr>
      </w:pPr>
      <w:r w:rsidRPr="00BA127F">
        <w:rPr>
          <w:rStyle w:val="Emphase"/>
        </w:rPr>
        <w:t>Angular</w:t>
      </w:r>
      <w:r w:rsidRPr="00BA127F">
        <w:rPr>
          <w:lang w:eastAsia="fr-FR"/>
        </w:rPr>
        <w:t xml:space="preserve">-like frameworks allow for a clean client-side application architecture, which helps in building much larger applications. Consequently, messy </w:t>
      </w:r>
      <w:r w:rsidRPr="00BA127F">
        <w:rPr>
          <w:rStyle w:val="Emphase"/>
        </w:rPr>
        <w:t>jQuery</w:t>
      </w:r>
      <w:r w:rsidRPr="00BA127F">
        <w:rPr>
          <w:lang w:eastAsia="fr-FR"/>
        </w:rPr>
        <w:t xml:space="preserve"> and </w:t>
      </w:r>
      <w:r w:rsidRPr="00BA127F">
        <w:rPr>
          <w:rStyle w:val="Emphase"/>
        </w:rPr>
        <w:t>CSS</w:t>
      </w:r>
      <w:r w:rsidRPr="00BA127F">
        <w:rPr>
          <w:lang w:eastAsia="fr-FR"/>
        </w:rPr>
        <w:t xml:space="preserve"> hacks to coordinate with the server-side code are avoided. These Frameworks scales much better since the server is less solicited. Moreover, the server side code can almost be totally avoided by using services such as </w:t>
      </w:r>
      <w:proofErr w:type="spellStart"/>
      <w:r w:rsidRPr="00BA127F">
        <w:rPr>
          <w:rStyle w:val="Emphase"/>
        </w:rPr>
        <w:t>mongoLab</w:t>
      </w:r>
      <w:proofErr w:type="spellEnd"/>
      <w:r w:rsidRPr="00BA127F">
        <w:rPr>
          <w:lang w:eastAsia="fr-FR"/>
        </w:rPr>
        <w:t xml:space="preserve"> or </w:t>
      </w:r>
      <w:r w:rsidRPr="00BA127F">
        <w:rPr>
          <w:rStyle w:val="Emphase"/>
        </w:rPr>
        <w:t>Firebase</w:t>
      </w:r>
      <w:r w:rsidRPr="00BA127F">
        <w:rPr>
          <w:b/>
          <w:lang w:eastAsia="fr-FR"/>
        </w:rPr>
        <w:t xml:space="preserve"> </w:t>
      </w:r>
      <w:r w:rsidRPr="00BA127F">
        <w:rPr>
          <w:lang w:eastAsia="fr-FR"/>
        </w:rPr>
        <w:t>- backend-as-a-service (</w:t>
      </w:r>
      <w:r w:rsidRPr="00BA127F">
        <w:rPr>
          <w:rStyle w:val="Emphase"/>
        </w:rPr>
        <w:t>BAAS</w:t>
      </w:r>
      <w:r w:rsidRPr="00BA127F">
        <w:rPr>
          <w:lang w:eastAsia="fr-FR"/>
        </w:rPr>
        <w:t>).</w:t>
      </w:r>
    </w:p>
    <w:p w14:paraId="71A4B413" w14:textId="77777777" w:rsidR="00E130D5" w:rsidRPr="00BA127F" w:rsidRDefault="00E130D5" w:rsidP="00805FCB">
      <w:pPr>
        <w:pStyle w:val="Titre2"/>
      </w:pPr>
      <w:bookmarkStart w:id="686" w:name="_Ref297900453"/>
      <w:bookmarkStart w:id="687" w:name="_Ref424051531"/>
      <w:bookmarkStart w:id="688" w:name="_Toc424076148"/>
      <w:r w:rsidRPr="00BA127F">
        <w:t>Ionic</w:t>
      </w:r>
      <w:bookmarkEnd w:id="686"/>
      <w:bookmarkEnd w:id="687"/>
      <w:bookmarkEnd w:id="688"/>
    </w:p>
    <w:p w14:paraId="569D1FF5" w14:textId="77777777" w:rsidR="00E130D5" w:rsidRPr="00BA127F" w:rsidRDefault="00E130D5" w:rsidP="00E130D5">
      <w:r w:rsidRPr="00BA127F">
        <w:rPr>
          <w:rStyle w:val="Emphase"/>
        </w:rPr>
        <w:t>Ionic</w:t>
      </w:r>
      <w:r w:rsidRPr="00BA127F">
        <w:t xml:space="preserve"> is an open source UI framework based on </w:t>
      </w:r>
      <w:proofErr w:type="spellStart"/>
      <w:r w:rsidRPr="00BA127F">
        <w:rPr>
          <w:rStyle w:val="Emphase"/>
        </w:rPr>
        <w:t>AngularJS</w:t>
      </w:r>
      <w:proofErr w:type="spellEnd"/>
      <w:r w:rsidRPr="00BA127F">
        <w:t>.</w:t>
      </w:r>
      <w:r w:rsidRPr="00BA127F">
        <w:rPr>
          <w:b/>
        </w:rPr>
        <w:t xml:space="preserve"> </w:t>
      </w:r>
      <w:r w:rsidRPr="00BA127F">
        <w:t xml:space="preserve">It helps building hybrid native mobile applications by providing developers with a large set of customs </w:t>
      </w:r>
      <w:r w:rsidRPr="00BA127F">
        <w:rPr>
          <w:rStyle w:val="Emphase"/>
        </w:rPr>
        <w:t>HTML</w:t>
      </w:r>
      <w:r w:rsidRPr="00BA127F">
        <w:t xml:space="preserve"> tags and </w:t>
      </w:r>
      <w:r w:rsidRPr="00BA127F">
        <w:rPr>
          <w:rStyle w:val="Emphase"/>
        </w:rPr>
        <w:t>CSS</w:t>
      </w:r>
      <w:r w:rsidRPr="00BA127F">
        <w:t xml:space="preserve"> classes that allow for fast interface building.</w:t>
      </w:r>
      <w:r w:rsidRPr="00BA127F">
        <w:br/>
        <w:t xml:space="preserve">Moreover, the way navigation is handled by </w:t>
      </w:r>
      <w:proofErr w:type="spellStart"/>
      <w:r w:rsidRPr="00BA127F">
        <w:rPr>
          <w:rStyle w:val="Emphase"/>
        </w:rPr>
        <w:t>AngurlarJS</w:t>
      </w:r>
      <w:proofErr w:type="spellEnd"/>
      <w:r w:rsidRPr="00BA127F">
        <w:t xml:space="preserve"> makes a web application feel and look like a native mobile application.</w:t>
      </w:r>
    </w:p>
    <w:p w14:paraId="64DFD8F0" w14:textId="77777777" w:rsidR="00E130D5" w:rsidRPr="00BA127F" w:rsidRDefault="00E130D5" w:rsidP="00E130D5">
      <w:r w:rsidRPr="00BA127F">
        <w:rPr>
          <w:rStyle w:val="Emphase"/>
        </w:rPr>
        <w:t>Ionic</w:t>
      </w:r>
      <w:r w:rsidRPr="00BA127F">
        <w:t xml:space="preserve"> is heavily optimized for touch devices, allowing touch events and gestures recognition, but isn’t suited to desktop use. It comes with a lot of </w:t>
      </w:r>
      <w:r w:rsidRPr="00BA127F">
        <w:rPr>
          <w:rStyle w:val="Emphase"/>
        </w:rPr>
        <w:t>CSS</w:t>
      </w:r>
      <w:r w:rsidRPr="00BA127F">
        <w:t xml:space="preserve"> components and a </w:t>
      </w:r>
      <w:r w:rsidRPr="00BA127F">
        <w:rPr>
          <w:rStyle w:val="Emphase"/>
        </w:rPr>
        <w:t>JavaScript</w:t>
      </w:r>
      <w:r w:rsidRPr="00BA127F">
        <w:t xml:space="preserve"> </w:t>
      </w:r>
      <w:r w:rsidRPr="00BA127F">
        <w:rPr>
          <w:rStyle w:val="Emphase"/>
        </w:rPr>
        <w:t>UI</w:t>
      </w:r>
      <w:r w:rsidRPr="00BA127F">
        <w:rPr>
          <w:b/>
        </w:rPr>
        <w:t xml:space="preserve"> </w:t>
      </w:r>
      <w:r w:rsidRPr="00BA127F">
        <w:rPr>
          <w:rStyle w:val="Emphase"/>
        </w:rPr>
        <w:t>Library</w:t>
      </w:r>
      <w:r w:rsidRPr="00BA127F">
        <w:rPr>
          <w:b/>
        </w:rPr>
        <w:t xml:space="preserve"> </w:t>
      </w:r>
      <w:r w:rsidRPr="00BA127F">
        <w:t>that allows fast interface building and brings a feel of native application.</w:t>
      </w:r>
    </w:p>
    <w:p w14:paraId="7A924E58" w14:textId="77777777" w:rsidR="00E130D5" w:rsidRPr="00BA127F" w:rsidRDefault="00E130D5" w:rsidP="00C03633">
      <w:pPr>
        <w:pStyle w:val="Sous-titre"/>
      </w:pPr>
      <w:r w:rsidRPr="00BA127F">
        <w:t>Gestures and events</w:t>
      </w:r>
    </w:p>
    <w:p w14:paraId="59D47A08" w14:textId="77777777" w:rsidR="00E130D5" w:rsidRPr="00BA127F" w:rsidRDefault="00E130D5" w:rsidP="00E130D5">
      <w:r w:rsidRPr="00BA127F">
        <w:lastRenderedPageBreak/>
        <w:t xml:space="preserve">Gestures and events are handled by </w:t>
      </w:r>
      <w:r w:rsidRPr="00BA127F">
        <w:rPr>
          <w:rStyle w:val="Emphaseple"/>
        </w:rPr>
        <w:t>$</w:t>
      </w:r>
      <w:proofErr w:type="spellStart"/>
      <w:r w:rsidRPr="00BA127F">
        <w:rPr>
          <w:rStyle w:val="Emphaseple"/>
        </w:rPr>
        <w:t>ionicGesture</w:t>
      </w:r>
      <w:proofErr w:type="spellEnd"/>
      <w:r w:rsidRPr="00BA127F">
        <w:rPr>
          <w:b/>
        </w:rPr>
        <w:t xml:space="preserve">, </w:t>
      </w:r>
      <w:r w:rsidRPr="00BA127F">
        <w:t xml:space="preserve">an </w:t>
      </w:r>
      <w:r w:rsidRPr="00BA127F">
        <w:rPr>
          <w:rStyle w:val="Emphase"/>
        </w:rPr>
        <w:t>Angular</w:t>
      </w:r>
      <w:r w:rsidRPr="00BA127F">
        <w:t xml:space="preserve"> </w:t>
      </w:r>
      <w:r w:rsidRPr="00BA127F">
        <w:rPr>
          <w:rStyle w:val="Emphase"/>
        </w:rPr>
        <w:t>service</w:t>
      </w:r>
      <w:r w:rsidRPr="00BA127F">
        <w:t xml:space="preserve"> implementing different methods like </w:t>
      </w:r>
    </w:p>
    <w:p w14:paraId="475A6CAF" w14:textId="77777777" w:rsidR="00E130D5" w:rsidRPr="00BA127F" w:rsidRDefault="00E130D5" w:rsidP="00E130D5">
      <w:pPr>
        <w:pStyle w:val="Pardeliste"/>
        <w:numPr>
          <w:ilvl w:val="0"/>
          <w:numId w:val="15"/>
        </w:numPr>
        <w:rPr>
          <w:b/>
        </w:rPr>
      </w:pPr>
      <w:r w:rsidRPr="00BA127F">
        <w:rPr>
          <w:rStyle w:val="Emphaseple"/>
        </w:rPr>
        <w:t>on(</w:t>
      </w:r>
      <w:proofErr w:type="gramStart"/>
      <w:r w:rsidRPr="00BA127F">
        <w:rPr>
          <w:rStyle w:val="Emphaseple"/>
        </w:rPr>
        <w:t>eventType,callback</w:t>
      </w:r>
      <w:proofErr w:type="gramEnd"/>
      <w:r w:rsidRPr="00BA127F">
        <w:rPr>
          <w:rStyle w:val="Emphaseple"/>
        </w:rPr>
        <w:t>,$</w:t>
      </w:r>
      <w:proofErr w:type="spellStart"/>
      <w:r w:rsidRPr="00BA127F">
        <w:rPr>
          <w:rStyle w:val="Emphaseple"/>
        </w:rPr>
        <w:t>element,options</w:t>
      </w:r>
      <w:proofErr w:type="spellEnd"/>
      <w:r w:rsidRPr="00BA127F">
        <w:rPr>
          <w:rStyle w:val="Emphaseple"/>
        </w:rPr>
        <w:t>)</w:t>
      </w:r>
      <w:r w:rsidRPr="00BA127F">
        <w:rPr>
          <w:b/>
        </w:rPr>
        <w:t xml:space="preserve"> – </w:t>
      </w:r>
      <w:r w:rsidRPr="00BA127F">
        <w:t>add an event listener</w:t>
      </w:r>
    </w:p>
    <w:p w14:paraId="73083F00" w14:textId="77777777" w:rsidR="00E130D5" w:rsidRPr="00BA127F" w:rsidRDefault="00E130D5" w:rsidP="00E130D5">
      <w:pPr>
        <w:pStyle w:val="Pardeliste"/>
        <w:numPr>
          <w:ilvl w:val="0"/>
          <w:numId w:val="15"/>
        </w:numPr>
        <w:rPr>
          <w:b/>
        </w:rPr>
      </w:pPr>
      <w:r w:rsidRPr="00BA127F">
        <w:rPr>
          <w:rStyle w:val="Emphaseple"/>
        </w:rPr>
        <w:t>off(</w:t>
      </w:r>
      <w:proofErr w:type="spellStart"/>
      <w:proofErr w:type="gramStart"/>
      <w:r w:rsidRPr="00BA127F">
        <w:rPr>
          <w:rStyle w:val="Emphaseple"/>
        </w:rPr>
        <w:t>gesture,eventType</w:t>
      </w:r>
      <w:proofErr w:type="gramEnd"/>
      <w:r w:rsidRPr="00BA127F">
        <w:rPr>
          <w:rStyle w:val="Emphaseple"/>
        </w:rPr>
        <w:t>,callback</w:t>
      </w:r>
      <w:proofErr w:type="spellEnd"/>
      <w:r w:rsidRPr="00BA127F">
        <w:rPr>
          <w:rStyle w:val="Emphaseple"/>
        </w:rPr>
        <w:t>)</w:t>
      </w:r>
      <w:r w:rsidRPr="00BA127F">
        <w:rPr>
          <w:b/>
        </w:rPr>
        <w:t xml:space="preserve"> – </w:t>
      </w:r>
      <w:r w:rsidRPr="00BA127F">
        <w:t>remove an event listener</w:t>
      </w:r>
    </w:p>
    <w:p w14:paraId="1E65E381" w14:textId="5E2387ED" w:rsidR="00E130D5" w:rsidRPr="00BA127F" w:rsidRDefault="00E130D5" w:rsidP="00E130D5">
      <w:r w:rsidRPr="00BA127F">
        <w:t>The different types of events and gestures are illustrated on Figure 1.</w:t>
      </w:r>
      <w:ins w:id="689" w:author="Utilisateur de Microsoft Office" w:date="2015-07-07T17:19:00Z">
        <w:r w:rsidR="006A3806">
          <w:t>7</w:t>
        </w:r>
      </w:ins>
      <w:del w:id="690" w:author="Utilisateur de Microsoft Office" w:date="2015-07-07T17:19:00Z">
        <w:r w:rsidRPr="00BA127F" w:rsidDel="006A3806">
          <w:delText>6</w:delText>
        </w:r>
      </w:del>
      <w:r w:rsidRPr="00BA127F">
        <w:t xml:space="preserve"> and listed below:</w:t>
      </w:r>
    </w:p>
    <w:p w14:paraId="45D5931F" w14:textId="77777777" w:rsidR="00E130D5" w:rsidRPr="00BA127F" w:rsidRDefault="00E130D5" w:rsidP="00E130D5">
      <w:pPr>
        <w:numPr>
          <w:ilvl w:val="0"/>
          <w:numId w:val="21"/>
        </w:numPr>
        <w:shd w:val="clear" w:color="auto" w:fill="FFFFFF"/>
        <w:spacing w:before="120" w:after="120" w:line="257" w:lineRule="atLeast"/>
        <w:rPr>
          <w:rFonts w:ascii="Helvetica Neue" w:eastAsia="Times New Roman" w:hAnsi="Helvetica Neue" w:cs="Times New Roman"/>
          <w:color w:val="333333"/>
          <w:sz w:val="18"/>
          <w:szCs w:val="18"/>
          <w:lang w:eastAsia="fr-FR"/>
        </w:rPr>
        <w:sectPr w:rsidR="00E130D5" w:rsidRPr="00BA127F" w:rsidSect="005C07AF">
          <w:type w:val="continuous"/>
          <w:pgSz w:w="11900" w:h="16840"/>
          <w:pgMar w:top="1418" w:right="1134" w:bottom="1418" w:left="2268" w:header="709" w:footer="709" w:gutter="0"/>
          <w:cols w:space="708"/>
        </w:sectPr>
      </w:pPr>
    </w:p>
    <w:p w14:paraId="2D79DC23" w14:textId="77777777" w:rsidR="00E130D5" w:rsidRPr="008F7F4C" w:rsidRDefault="00202B43" w:rsidP="00E130D5">
      <w:pPr>
        <w:numPr>
          <w:ilvl w:val="0"/>
          <w:numId w:val="21"/>
        </w:numPr>
        <w:shd w:val="clear" w:color="auto" w:fill="FFFFFF"/>
        <w:spacing w:before="120" w:after="120" w:line="257" w:lineRule="atLeast"/>
        <w:rPr>
          <w:rFonts w:ascii="Cambria" w:eastAsia="Times New Roman" w:hAnsi="Cambria" w:cs="Times New Roman"/>
          <w:lang w:eastAsia="fr-FR"/>
        </w:rPr>
      </w:pPr>
      <w:hyperlink r:id="rId30" w:history="1">
        <w:r w:rsidR="00E130D5" w:rsidRPr="00BA127F">
          <w:rPr>
            <w:rFonts w:ascii="Cambria" w:eastAsia="Times New Roman" w:hAnsi="Cambria" w:cs="Times New Roman"/>
            <w:lang w:eastAsia="fr-FR"/>
          </w:rPr>
          <w:t>on-hold</w:t>
        </w:r>
      </w:hyperlink>
    </w:p>
    <w:p w14:paraId="36FEF652" w14:textId="77777777" w:rsidR="00E130D5" w:rsidRPr="008F7F4C" w:rsidRDefault="00202B43" w:rsidP="00E130D5">
      <w:pPr>
        <w:numPr>
          <w:ilvl w:val="0"/>
          <w:numId w:val="21"/>
        </w:numPr>
        <w:shd w:val="clear" w:color="auto" w:fill="FFFFFF"/>
        <w:spacing w:before="120" w:after="120" w:line="257" w:lineRule="atLeast"/>
        <w:rPr>
          <w:rFonts w:ascii="Cambria" w:eastAsia="Times New Roman" w:hAnsi="Cambria" w:cs="Times New Roman"/>
          <w:lang w:eastAsia="fr-FR"/>
        </w:rPr>
      </w:pPr>
      <w:hyperlink r:id="rId31" w:history="1">
        <w:r w:rsidR="00E130D5" w:rsidRPr="00BA127F">
          <w:rPr>
            <w:rFonts w:ascii="Cambria" w:eastAsia="Times New Roman" w:hAnsi="Cambria" w:cs="Times New Roman"/>
            <w:lang w:eastAsia="fr-FR"/>
          </w:rPr>
          <w:t>on-tap</w:t>
        </w:r>
      </w:hyperlink>
    </w:p>
    <w:p w14:paraId="6E3C65D4" w14:textId="77777777" w:rsidR="00E130D5" w:rsidRPr="008F7F4C" w:rsidRDefault="00202B43" w:rsidP="00E130D5">
      <w:pPr>
        <w:numPr>
          <w:ilvl w:val="0"/>
          <w:numId w:val="21"/>
        </w:numPr>
        <w:shd w:val="clear" w:color="auto" w:fill="FFFFFF"/>
        <w:spacing w:before="120" w:after="120" w:line="257" w:lineRule="atLeast"/>
        <w:rPr>
          <w:rFonts w:ascii="Cambria" w:eastAsia="Times New Roman" w:hAnsi="Cambria" w:cs="Times New Roman"/>
          <w:lang w:eastAsia="fr-FR"/>
        </w:rPr>
      </w:pPr>
      <w:hyperlink r:id="rId32" w:history="1">
        <w:r w:rsidR="00E130D5" w:rsidRPr="00BA127F">
          <w:rPr>
            <w:rFonts w:ascii="Cambria" w:eastAsia="Times New Roman" w:hAnsi="Cambria" w:cs="Times New Roman"/>
            <w:lang w:eastAsia="fr-FR"/>
          </w:rPr>
          <w:t>on-double-tap</w:t>
        </w:r>
      </w:hyperlink>
    </w:p>
    <w:p w14:paraId="1E1B5F24" w14:textId="77777777" w:rsidR="00E130D5" w:rsidRPr="008F7F4C" w:rsidRDefault="00202B43" w:rsidP="00E130D5">
      <w:pPr>
        <w:numPr>
          <w:ilvl w:val="0"/>
          <w:numId w:val="21"/>
        </w:numPr>
        <w:shd w:val="clear" w:color="auto" w:fill="FFFFFF"/>
        <w:spacing w:before="120" w:after="120" w:line="257" w:lineRule="atLeast"/>
        <w:rPr>
          <w:rFonts w:ascii="Cambria" w:eastAsia="Times New Roman" w:hAnsi="Cambria" w:cs="Times New Roman"/>
          <w:lang w:eastAsia="fr-FR"/>
        </w:rPr>
      </w:pPr>
      <w:hyperlink r:id="rId33" w:history="1">
        <w:r w:rsidR="00E130D5" w:rsidRPr="00BA127F">
          <w:rPr>
            <w:rFonts w:ascii="Cambria" w:eastAsia="Times New Roman" w:hAnsi="Cambria" w:cs="Times New Roman"/>
            <w:lang w:eastAsia="fr-FR"/>
          </w:rPr>
          <w:t>on-touch</w:t>
        </w:r>
      </w:hyperlink>
    </w:p>
    <w:p w14:paraId="1B1DBBED" w14:textId="77777777" w:rsidR="00E130D5" w:rsidRPr="008F7F4C" w:rsidRDefault="00202B43" w:rsidP="00E130D5">
      <w:pPr>
        <w:numPr>
          <w:ilvl w:val="0"/>
          <w:numId w:val="21"/>
        </w:numPr>
        <w:shd w:val="clear" w:color="auto" w:fill="FFFFFF"/>
        <w:spacing w:before="120" w:after="120" w:line="257" w:lineRule="atLeast"/>
        <w:rPr>
          <w:rFonts w:ascii="Cambria" w:eastAsia="Times New Roman" w:hAnsi="Cambria" w:cs="Times New Roman"/>
          <w:lang w:eastAsia="fr-FR"/>
        </w:rPr>
      </w:pPr>
      <w:hyperlink r:id="rId34" w:history="1">
        <w:r w:rsidR="00E130D5" w:rsidRPr="00BA127F">
          <w:rPr>
            <w:rFonts w:ascii="Cambria" w:eastAsia="Times New Roman" w:hAnsi="Cambria" w:cs="Times New Roman"/>
            <w:lang w:eastAsia="fr-FR"/>
          </w:rPr>
          <w:t>on-release</w:t>
        </w:r>
      </w:hyperlink>
    </w:p>
    <w:p w14:paraId="5EBF3063" w14:textId="77777777" w:rsidR="00E130D5" w:rsidRPr="008F7F4C" w:rsidRDefault="00202B43" w:rsidP="00E130D5">
      <w:pPr>
        <w:numPr>
          <w:ilvl w:val="0"/>
          <w:numId w:val="21"/>
        </w:numPr>
        <w:shd w:val="clear" w:color="auto" w:fill="FFFFFF"/>
        <w:spacing w:before="120" w:after="120" w:line="257" w:lineRule="atLeast"/>
        <w:rPr>
          <w:rFonts w:ascii="Cambria" w:eastAsia="Times New Roman" w:hAnsi="Cambria" w:cs="Times New Roman"/>
          <w:lang w:eastAsia="fr-FR"/>
        </w:rPr>
      </w:pPr>
      <w:hyperlink r:id="rId35" w:history="1">
        <w:r w:rsidR="00E130D5" w:rsidRPr="00BA127F">
          <w:rPr>
            <w:rFonts w:ascii="Cambria" w:eastAsia="Times New Roman" w:hAnsi="Cambria" w:cs="Times New Roman"/>
            <w:lang w:eastAsia="fr-FR"/>
          </w:rPr>
          <w:t>on-drag</w:t>
        </w:r>
      </w:hyperlink>
    </w:p>
    <w:p w14:paraId="67B03621" w14:textId="77777777" w:rsidR="00E130D5" w:rsidRPr="008F7F4C" w:rsidRDefault="00202B43" w:rsidP="00E130D5">
      <w:pPr>
        <w:numPr>
          <w:ilvl w:val="0"/>
          <w:numId w:val="21"/>
        </w:numPr>
        <w:shd w:val="clear" w:color="auto" w:fill="FFFFFF"/>
        <w:spacing w:before="120" w:after="120" w:line="257" w:lineRule="atLeast"/>
        <w:rPr>
          <w:rFonts w:ascii="Cambria" w:eastAsia="Times New Roman" w:hAnsi="Cambria" w:cs="Times New Roman"/>
          <w:lang w:eastAsia="fr-FR"/>
        </w:rPr>
      </w:pPr>
      <w:hyperlink r:id="rId36" w:history="1">
        <w:r w:rsidR="00E130D5" w:rsidRPr="00BA127F">
          <w:rPr>
            <w:rFonts w:ascii="Cambria" w:eastAsia="Times New Roman" w:hAnsi="Cambria" w:cs="Times New Roman"/>
            <w:lang w:eastAsia="fr-FR"/>
          </w:rPr>
          <w:t>on-drag-up</w:t>
        </w:r>
      </w:hyperlink>
    </w:p>
    <w:p w14:paraId="6E198CF7" w14:textId="77777777" w:rsidR="00E130D5" w:rsidRPr="008F7F4C" w:rsidRDefault="00202B43" w:rsidP="00E130D5">
      <w:pPr>
        <w:numPr>
          <w:ilvl w:val="0"/>
          <w:numId w:val="21"/>
        </w:numPr>
        <w:shd w:val="clear" w:color="auto" w:fill="FFFFFF"/>
        <w:spacing w:before="120" w:after="120" w:line="257" w:lineRule="atLeast"/>
        <w:rPr>
          <w:rFonts w:ascii="Cambria" w:eastAsia="Times New Roman" w:hAnsi="Cambria" w:cs="Times New Roman"/>
          <w:lang w:eastAsia="fr-FR"/>
        </w:rPr>
      </w:pPr>
      <w:hyperlink r:id="rId37" w:history="1">
        <w:r w:rsidR="00E130D5" w:rsidRPr="00BA127F">
          <w:rPr>
            <w:rFonts w:ascii="Cambria" w:eastAsia="Times New Roman" w:hAnsi="Cambria" w:cs="Times New Roman"/>
            <w:lang w:eastAsia="fr-FR"/>
          </w:rPr>
          <w:t>on-drag-right</w:t>
        </w:r>
      </w:hyperlink>
    </w:p>
    <w:p w14:paraId="6541DF08" w14:textId="77777777" w:rsidR="00E130D5" w:rsidRPr="008F7F4C" w:rsidRDefault="00202B43" w:rsidP="00E130D5">
      <w:pPr>
        <w:numPr>
          <w:ilvl w:val="0"/>
          <w:numId w:val="21"/>
        </w:numPr>
        <w:shd w:val="clear" w:color="auto" w:fill="FFFFFF"/>
        <w:spacing w:before="120" w:after="120" w:line="257" w:lineRule="atLeast"/>
        <w:rPr>
          <w:rFonts w:ascii="Cambria" w:eastAsia="Times New Roman" w:hAnsi="Cambria" w:cs="Times New Roman"/>
          <w:lang w:eastAsia="fr-FR"/>
        </w:rPr>
      </w:pPr>
      <w:hyperlink r:id="rId38" w:history="1">
        <w:r w:rsidR="00E130D5" w:rsidRPr="00BA127F">
          <w:rPr>
            <w:rFonts w:ascii="Cambria" w:eastAsia="Times New Roman" w:hAnsi="Cambria" w:cs="Times New Roman"/>
            <w:lang w:eastAsia="fr-FR"/>
          </w:rPr>
          <w:t>on-drag-down</w:t>
        </w:r>
      </w:hyperlink>
    </w:p>
    <w:p w14:paraId="2B162720" w14:textId="77777777" w:rsidR="00E130D5" w:rsidRPr="008F7F4C" w:rsidRDefault="00202B43" w:rsidP="00E130D5">
      <w:pPr>
        <w:numPr>
          <w:ilvl w:val="0"/>
          <w:numId w:val="21"/>
        </w:numPr>
        <w:shd w:val="clear" w:color="auto" w:fill="FFFFFF"/>
        <w:spacing w:before="120" w:after="120" w:line="257" w:lineRule="atLeast"/>
        <w:rPr>
          <w:rFonts w:ascii="Cambria" w:eastAsia="Times New Roman" w:hAnsi="Cambria" w:cs="Times New Roman"/>
          <w:lang w:eastAsia="fr-FR"/>
        </w:rPr>
      </w:pPr>
      <w:hyperlink r:id="rId39" w:history="1">
        <w:r w:rsidR="00E130D5" w:rsidRPr="00BA127F">
          <w:rPr>
            <w:rFonts w:ascii="Cambria" w:eastAsia="Times New Roman" w:hAnsi="Cambria" w:cs="Times New Roman"/>
            <w:lang w:eastAsia="fr-FR"/>
          </w:rPr>
          <w:t>on-drag-left</w:t>
        </w:r>
      </w:hyperlink>
    </w:p>
    <w:p w14:paraId="0BE7BBB6" w14:textId="77777777" w:rsidR="00E130D5" w:rsidRPr="008F7F4C" w:rsidRDefault="00202B43" w:rsidP="00E130D5">
      <w:pPr>
        <w:numPr>
          <w:ilvl w:val="0"/>
          <w:numId w:val="21"/>
        </w:numPr>
        <w:shd w:val="clear" w:color="auto" w:fill="FFFFFF"/>
        <w:spacing w:before="120" w:after="120" w:line="257" w:lineRule="atLeast"/>
        <w:rPr>
          <w:rFonts w:ascii="Cambria" w:eastAsia="Times New Roman" w:hAnsi="Cambria" w:cs="Times New Roman"/>
          <w:lang w:eastAsia="fr-FR"/>
        </w:rPr>
      </w:pPr>
      <w:hyperlink r:id="rId40" w:history="1">
        <w:r w:rsidR="00E130D5" w:rsidRPr="00BA127F">
          <w:rPr>
            <w:rFonts w:ascii="Cambria" w:eastAsia="Times New Roman" w:hAnsi="Cambria" w:cs="Times New Roman"/>
            <w:lang w:eastAsia="fr-FR"/>
          </w:rPr>
          <w:t>on-swipe</w:t>
        </w:r>
      </w:hyperlink>
    </w:p>
    <w:p w14:paraId="5418FABA" w14:textId="77777777" w:rsidR="00E130D5" w:rsidRPr="008F7F4C" w:rsidRDefault="00202B43" w:rsidP="00E130D5">
      <w:pPr>
        <w:numPr>
          <w:ilvl w:val="0"/>
          <w:numId w:val="21"/>
        </w:numPr>
        <w:shd w:val="clear" w:color="auto" w:fill="FFFFFF"/>
        <w:spacing w:before="120" w:after="120" w:line="257" w:lineRule="atLeast"/>
        <w:rPr>
          <w:rFonts w:ascii="Cambria" w:eastAsia="Times New Roman" w:hAnsi="Cambria" w:cs="Times New Roman"/>
          <w:lang w:eastAsia="fr-FR"/>
        </w:rPr>
      </w:pPr>
      <w:hyperlink r:id="rId41" w:history="1">
        <w:r w:rsidR="00E130D5" w:rsidRPr="00BA127F">
          <w:rPr>
            <w:rFonts w:ascii="Cambria" w:eastAsia="Times New Roman" w:hAnsi="Cambria" w:cs="Times New Roman"/>
            <w:lang w:eastAsia="fr-FR"/>
          </w:rPr>
          <w:t>on-swipe-up</w:t>
        </w:r>
      </w:hyperlink>
    </w:p>
    <w:p w14:paraId="5D578198" w14:textId="77777777" w:rsidR="00E130D5" w:rsidRPr="008F7F4C" w:rsidRDefault="00202B43" w:rsidP="00E130D5">
      <w:pPr>
        <w:numPr>
          <w:ilvl w:val="0"/>
          <w:numId w:val="21"/>
        </w:numPr>
        <w:shd w:val="clear" w:color="auto" w:fill="FFFFFF"/>
        <w:spacing w:before="120" w:after="120" w:line="257" w:lineRule="atLeast"/>
        <w:rPr>
          <w:rFonts w:ascii="Cambria" w:eastAsia="Times New Roman" w:hAnsi="Cambria" w:cs="Times New Roman"/>
          <w:lang w:eastAsia="fr-FR"/>
        </w:rPr>
      </w:pPr>
      <w:hyperlink r:id="rId42" w:history="1">
        <w:r w:rsidR="00E130D5" w:rsidRPr="00BA127F">
          <w:rPr>
            <w:rFonts w:ascii="Cambria" w:eastAsia="Times New Roman" w:hAnsi="Cambria" w:cs="Times New Roman"/>
            <w:lang w:eastAsia="fr-FR"/>
          </w:rPr>
          <w:t>on-swipe-right</w:t>
        </w:r>
      </w:hyperlink>
    </w:p>
    <w:p w14:paraId="01137DC3" w14:textId="77777777" w:rsidR="00E130D5" w:rsidRPr="008F7F4C" w:rsidRDefault="00202B43" w:rsidP="00E130D5">
      <w:pPr>
        <w:numPr>
          <w:ilvl w:val="0"/>
          <w:numId w:val="21"/>
        </w:numPr>
        <w:shd w:val="clear" w:color="auto" w:fill="FFFFFF"/>
        <w:spacing w:before="120" w:after="120" w:line="257" w:lineRule="atLeast"/>
        <w:rPr>
          <w:rFonts w:ascii="Cambria" w:eastAsia="Times New Roman" w:hAnsi="Cambria" w:cs="Times New Roman"/>
          <w:lang w:eastAsia="fr-FR"/>
        </w:rPr>
      </w:pPr>
      <w:hyperlink r:id="rId43" w:history="1">
        <w:r w:rsidR="00E130D5" w:rsidRPr="00BA127F">
          <w:rPr>
            <w:rFonts w:ascii="Cambria" w:eastAsia="Times New Roman" w:hAnsi="Cambria" w:cs="Times New Roman"/>
            <w:lang w:eastAsia="fr-FR"/>
          </w:rPr>
          <w:t>on-swipe-down</w:t>
        </w:r>
      </w:hyperlink>
    </w:p>
    <w:p w14:paraId="63CC57A3" w14:textId="77777777" w:rsidR="00E130D5" w:rsidRPr="00BA127F" w:rsidRDefault="00202B43" w:rsidP="00E130D5">
      <w:pPr>
        <w:numPr>
          <w:ilvl w:val="0"/>
          <w:numId w:val="21"/>
        </w:numPr>
        <w:shd w:val="clear" w:color="auto" w:fill="FFFFFF"/>
        <w:spacing w:before="120" w:after="120" w:line="257" w:lineRule="atLeast"/>
        <w:rPr>
          <w:rFonts w:ascii="Cambria" w:eastAsia="Times New Roman" w:hAnsi="Cambria" w:cs="Times New Roman"/>
          <w:lang w:eastAsia="fr-FR"/>
        </w:rPr>
        <w:sectPr w:rsidR="00E130D5" w:rsidRPr="00BA127F" w:rsidSect="005C07AF">
          <w:type w:val="continuous"/>
          <w:pgSz w:w="11900" w:h="16840"/>
          <w:pgMar w:top="1417" w:right="1134" w:bottom="1417" w:left="2268" w:header="708" w:footer="708" w:gutter="0"/>
          <w:cols w:num="2" w:space="708"/>
        </w:sectPr>
      </w:pPr>
      <w:hyperlink r:id="rId44" w:history="1">
        <w:r w:rsidR="00E130D5" w:rsidRPr="00BA127F">
          <w:rPr>
            <w:rFonts w:ascii="Cambria" w:eastAsia="Times New Roman" w:hAnsi="Cambria" w:cs="Times New Roman"/>
            <w:lang w:eastAsia="fr-FR"/>
          </w:rPr>
          <w:t>on-swipe-left</w:t>
        </w:r>
      </w:hyperlink>
    </w:p>
    <w:p w14:paraId="314AF217" w14:textId="77777777" w:rsidR="00E130D5" w:rsidRPr="00BA127F" w:rsidRDefault="00E130D5" w:rsidP="00E130D5">
      <w:pPr>
        <w:shd w:val="clear" w:color="auto" w:fill="FFFFFF"/>
        <w:spacing w:before="120" w:after="120" w:line="257" w:lineRule="atLeast"/>
        <w:rPr>
          <w:rFonts w:ascii="Helvetica Neue" w:eastAsia="Times New Roman" w:hAnsi="Helvetica Neue" w:cs="Times New Roman"/>
          <w:sz w:val="18"/>
          <w:szCs w:val="18"/>
          <w:lang w:eastAsia="fr-FR"/>
        </w:rPr>
      </w:pPr>
    </w:p>
    <w:p w14:paraId="2336348C" w14:textId="77777777" w:rsidR="00E130D5" w:rsidRPr="00BA127F" w:rsidRDefault="00E130D5" w:rsidP="00C03633">
      <w:pPr>
        <w:pStyle w:val="Sous-titre"/>
      </w:pPr>
      <w:proofErr w:type="spellStart"/>
      <w:r w:rsidRPr="00BA127F">
        <w:t>Ui</w:t>
      </w:r>
      <w:proofErr w:type="spellEnd"/>
      <w:r w:rsidRPr="00BA127F">
        <w:t>-router and application’ structure</w:t>
      </w:r>
    </w:p>
    <w:p w14:paraId="718AB0AE" w14:textId="77777777" w:rsidR="00E130D5" w:rsidRPr="00BA127F" w:rsidRDefault="00E130D5" w:rsidP="00E130D5">
      <w:r w:rsidRPr="00BA127F">
        <w:t xml:space="preserve">As </w:t>
      </w:r>
      <w:r w:rsidRPr="00BA127F">
        <w:rPr>
          <w:rStyle w:val="Emphase"/>
        </w:rPr>
        <w:t>Ionic</w:t>
      </w:r>
      <w:r w:rsidRPr="00BA127F">
        <w:t xml:space="preserve"> uses </w:t>
      </w:r>
      <w:proofErr w:type="spellStart"/>
      <w:r w:rsidRPr="00BA127F">
        <w:rPr>
          <w:rStyle w:val="Emphase"/>
        </w:rPr>
        <w:t>ui</w:t>
      </w:r>
      <w:proofErr w:type="spellEnd"/>
      <w:r w:rsidRPr="00BA127F">
        <w:rPr>
          <w:rStyle w:val="Emphase"/>
        </w:rPr>
        <w:t>-router</w:t>
      </w:r>
      <w:r w:rsidRPr="00BA127F">
        <w:rPr>
          <w:b/>
        </w:rPr>
        <w:t xml:space="preserve">, </w:t>
      </w:r>
      <w:r w:rsidRPr="00BA127F">
        <w:t xml:space="preserve">a routing framework for </w:t>
      </w:r>
      <w:r w:rsidRPr="00BA127F">
        <w:rPr>
          <w:rStyle w:val="Emphase"/>
        </w:rPr>
        <w:t>Angular</w:t>
      </w:r>
      <w:r w:rsidRPr="00BA127F">
        <w:rPr>
          <w:b/>
        </w:rPr>
        <w:t xml:space="preserve"> </w:t>
      </w:r>
      <w:r w:rsidRPr="00BA127F">
        <w:t>(</w:t>
      </w:r>
      <w:hyperlink r:id="rId45" w:history="1">
        <w:r w:rsidRPr="00BA127F">
          <w:rPr>
            <w:rStyle w:val="Lienhypertexte"/>
          </w:rPr>
          <w:t>https://github.com/angular-ui/ui-router</w:t>
        </w:r>
      </w:hyperlink>
      <w:r w:rsidRPr="008F7F4C">
        <w:t>)</w:t>
      </w:r>
      <w:r w:rsidRPr="00BA127F">
        <w:rPr>
          <w:b/>
        </w:rPr>
        <w:t xml:space="preserve">, </w:t>
      </w:r>
      <w:r w:rsidRPr="00BA127F">
        <w:t xml:space="preserve">developers must break down the application into different parts. Each part of an interface can be viewed as a block or as </w:t>
      </w:r>
      <w:proofErr w:type="spellStart"/>
      <w:r w:rsidRPr="00BA127F">
        <w:rPr>
          <w:rStyle w:val="Emphase"/>
        </w:rPr>
        <w:t>ui</w:t>
      </w:r>
      <w:proofErr w:type="spellEnd"/>
      <w:r w:rsidRPr="00BA127F">
        <w:rPr>
          <w:rStyle w:val="Emphase"/>
        </w:rPr>
        <w:t>-router</w:t>
      </w:r>
      <w:r w:rsidRPr="00BA127F">
        <w:t xml:space="preserve"> calls it, a state.</w:t>
      </w:r>
    </w:p>
    <w:p w14:paraId="70A8EA89" w14:textId="77777777" w:rsidR="00E130D5" w:rsidRPr="00BA127F" w:rsidRDefault="00E130D5" w:rsidP="00E130D5">
      <w:r w:rsidRPr="00BA127F">
        <w:t>The frame is the main level state and contains several second level states that all inherit from the main level state. Those second level states can themselves contain third level states without any deep limit.</w:t>
      </w:r>
    </w:p>
    <w:p w14:paraId="1B3A7631" w14:textId="77777777" w:rsidR="00E130D5" w:rsidRPr="00BA127F" w:rsidRDefault="00E130D5" w:rsidP="00E130D5">
      <w:r w:rsidRPr="00BA127F">
        <w:t xml:space="preserve">Each state is independent and can react differently depending on the interaction of the user. </w:t>
      </w:r>
    </w:p>
    <w:p w14:paraId="2CD50959" w14:textId="77777777" w:rsidR="00E130D5" w:rsidRPr="00BA127F" w:rsidRDefault="00E130D5" w:rsidP="00E130D5">
      <w:r w:rsidRPr="00BA127F">
        <w:t>The user navigates between main states and can interact with its children but never navigate from a child to another as they’re not main states.</w:t>
      </w:r>
    </w:p>
    <w:p w14:paraId="03D4631E" w14:textId="77777777" w:rsidR="00E130D5" w:rsidRPr="00BA127F" w:rsidRDefault="00E130D5" w:rsidP="00E130D5">
      <w:r w:rsidRPr="00BA127F">
        <w:t xml:space="preserve">Putting one secondary state into a main state is called </w:t>
      </w:r>
      <w:r w:rsidRPr="00BA127F">
        <w:rPr>
          <w:rStyle w:val="Emphase"/>
        </w:rPr>
        <w:t>nesting</w:t>
      </w:r>
      <w:r w:rsidRPr="00BA127F">
        <w:t xml:space="preserve"> and it presents a lot of advantages.</w:t>
      </w:r>
    </w:p>
    <w:p w14:paraId="05EB29D4" w14:textId="77777777" w:rsidR="00E130D5" w:rsidRPr="00BA127F" w:rsidRDefault="00E130D5" w:rsidP="00E130D5">
      <w:r w:rsidRPr="00BA127F">
        <w:t>Adding a dot after a state’s name tells ionic that the next state is a child.</w:t>
      </w:r>
      <w:r w:rsidRPr="00BA127F">
        <w:br/>
        <w:t>Another way to indicate the relation between two states is to use the parameter parent and quote the parent state’s name there.</w:t>
      </w:r>
    </w:p>
    <w:p w14:paraId="29B058C6" w14:textId="77777777" w:rsidR="00E130D5" w:rsidRPr="00BA127F" w:rsidRDefault="00E130D5" w:rsidP="00E130D5">
      <w:r w:rsidRPr="00BA127F">
        <w:t xml:space="preserve">Each </w:t>
      </w:r>
      <w:r w:rsidRPr="00BA127F">
        <w:rPr>
          <w:rStyle w:val="Emphase"/>
        </w:rPr>
        <w:t>template</w:t>
      </w:r>
      <w:r w:rsidRPr="00BA127F">
        <w:t xml:space="preserve"> (part of a page, often </w:t>
      </w:r>
      <w:r w:rsidRPr="00BA127F">
        <w:rPr>
          <w:rStyle w:val="Emphase"/>
        </w:rPr>
        <w:t>HTML</w:t>
      </w:r>
      <w:r w:rsidRPr="00BA127F">
        <w:t xml:space="preserve">, that can be on another file) is loaded into a </w:t>
      </w:r>
      <w:r w:rsidRPr="00BA127F">
        <w:rPr>
          <w:rStyle w:val="Emphaseple"/>
        </w:rPr>
        <w:t>&lt;</w:t>
      </w:r>
      <w:proofErr w:type="spellStart"/>
      <w:r w:rsidRPr="00BA127F">
        <w:rPr>
          <w:rStyle w:val="Emphaseple"/>
        </w:rPr>
        <w:t>ui</w:t>
      </w:r>
      <w:proofErr w:type="spellEnd"/>
      <w:r w:rsidRPr="00BA127F">
        <w:rPr>
          <w:rStyle w:val="Emphaseple"/>
        </w:rPr>
        <w:t>-view&gt;</w:t>
      </w:r>
      <w:r w:rsidRPr="00BA127F">
        <w:t xml:space="preserve"> or a </w:t>
      </w:r>
      <w:r w:rsidRPr="00BA127F">
        <w:rPr>
          <w:rStyle w:val="Emphaseple"/>
        </w:rPr>
        <w:t>&lt;ion-</w:t>
      </w:r>
      <w:proofErr w:type="spellStart"/>
      <w:r w:rsidRPr="00BA127F">
        <w:rPr>
          <w:rStyle w:val="Emphaseple"/>
        </w:rPr>
        <w:t>nav</w:t>
      </w:r>
      <w:proofErr w:type="spellEnd"/>
      <w:r w:rsidRPr="00BA127F">
        <w:rPr>
          <w:rStyle w:val="Emphaseple"/>
        </w:rPr>
        <w:t>-view&gt;</w:t>
      </w:r>
      <w:r w:rsidRPr="00BA127F">
        <w:t xml:space="preserve"> tag within the parent state template as demonstrated on the Figure 2.6.</w:t>
      </w:r>
    </w:p>
    <w:p w14:paraId="6D4A6497" w14:textId="77777777" w:rsidR="00E130D5" w:rsidRPr="008F7F4C" w:rsidRDefault="00E130D5" w:rsidP="00E130D5">
      <w:pPr>
        <w:keepNext/>
      </w:pPr>
      <w:r w:rsidRPr="002F65FE">
        <w:rPr>
          <w:noProof/>
          <w:lang w:val="fr-FR" w:eastAsia="fr-FR"/>
        </w:rPr>
        <w:lastRenderedPageBreak/>
        <w:drawing>
          <wp:inline distT="0" distB="0" distL="0" distR="0" wp14:anchorId="4FC2AE26" wp14:editId="7A9FD9EB">
            <wp:extent cx="5756910" cy="3914775"/>
            <wp:effectExtent l="0" t="0" r="889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ing.jpg"/>
                    <pic:cNvPicPr/>
                  </pic:nvPicPr>
                  <pic:blipFill>
                    <a:blip r:embed="rId46">
                      <a:extLst>
                        <a:ext uri="{28A0092B-C50C-407E-A947-70E740481C1C}">
                          <a14:useLocalDpi xmlns:a14="http://schemas.microsoft.com/office/drawing/2010/main" val="0"/>
                        </a:ext>
                      </a:extLst>
                    </a:blip>
                    <a:stretch>
                      <a:fillRect/>
                    </a:stretch>
                  </pic:blipFill>
                  <pic:spPr>
                    <a:xfrm>
                      <a:off x="0" y="0"/>
                      <a:ext cx="5756910" cy="3914775"/>
                    </a:xfrm>
                    <a:prstGeom prst="rect">
                      <a:avLst/>
                    </a:prstGeom>
                  </pic:spPr>
                </pic:pic>
              </a:graphicData>
            </a:graphic>
          </wp:inline>
        </w:drawing>
      </w:r>
    </w:p>
    <w:p w14:paraId="5A01EBB1" w14:textId="747E06D5" w:rsidR="00E130D5" w:rsidRPr="00BA127F" w:rsidRDefault="00E130D5" w:rsidP="003225BE">
      <w:pPr>
        <w:pStyle w:val="Lgende"/>
      </w:pPr>
      <w:bookmarkStart w:id="691" w:name="_Toc424076183"/>
      <w:r w:rsidRPr="00BA127F">
        <w:t xml:space="preserve">FIGURE </w:t>
      </w:r>
      <w:ins w:id="692" w:author="Utilisateur de Microsoft Office" w:date="2015-07-07T22:54:00Z">
        <w:r w:rsidR="006A37D4">
          <w:fldChar w:fldCharType="begin"/>
        </w:r>
        <w:r w:rsidR="006A37D4">
          <w:instrText xml:space="preserve"> STYLEREF 1 \s </w:instrText>
        </w:r>
      </w:ins>
      <w:r w:rsidR="006A37D4">
        <w:fldChar w:fldCharType="separate"/>
      </w:r>
      <w:r w:rsidR="006A37D4">
        <w:rPr>
          <w:noProof/>
        </w:rPr>
        <w:t>2</w:t>
      </w:r>
      <w:ins w:id="693"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694" w:author="Utilisateur de Microsoft Office" w:date="2015-07-07T22:54:00Z">
        <w:r w:rsidR="006A37D4">
          <w:rPr>
            <w:noProof/>
          </w:rPr>
          <w:t>6</w:t>
        </w:r>
        <w:r w:rsidR="006A37D4">
          <w:fldChar w:fldCharType="end"/>
        </w:r>
      </w:ins>
      <w:del w:id="695"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2</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6</w:delText>
        </w:r>
        <w:r w:rsidRPr="00BA127F" w:rsidDel="0061365E">
          <w:fldChar w:fldCharType="end"/>
        </w:r>
      </w:del>
      <w:r w:rsidRPr="00BA127F">
        <w:t xml:space="preserve"> - UI-ROUTER AND UI-VIEW</w:t>
      </w:r>
      <w:bookmarkEnd w:id="691"/>
    </w:p>
    <w:p w14:paraId="16BBC271" w14:textId="77777777" w:rsidR="00E130D5" w:rsidRPr="00BA127F" w:rsidRDefault="00E130D5" w:rsidP="00E130D5">
      <w:r w:rsidRPr="00BA127F">
        <w:t xml:space="preserve">A nested state inherits the scope and the methods of its parent (thanks to </w:t>
      </w:r>
      <w:r w:rsidRPr="00BA127F">
        <w:rPr>
          <w:rStyle w:val="Emphase"/>
        </w:rPr>
        <w:t>Angular</w:t>
      </w:r>
      <w:r w:rsidRPr="00BA127F">
        <w:t>).</w:t>
      </w:r>
      <w:r w:rsidRPr="00BA127F">
        <w:br/>
        <w:t>To make the scope inheritance work the views must be nested exactly like the states are.</w:t>
      </w:r>
    </w:p>
    <w:p w14:paraId="3C1F140F" w14:textId="77777777" w:rsidR="00E130D5" w:rsidRPr="00BA127F" w:rsidRDefault="00E130D5" w:rsidP="00E130D5">
      <w:r w:rsidRPr="00BA127F">
        <w:t>Children states also inherit resolved dependencies and custom data as showed on Figure 2.7.</w:t>
      </w:r>
    </w:p>
    <w:p w14:paraId="0F516755" w14:textId="77777777" w:rsidR="00E130D5" w:rsidRPr="008F7F4C" w:rsidRDefault="00E130D5" w:rsidP="00E130D5">
      <w:pPr>
        <w:keepNext/>
      </w:pPr>
      <w:r w:rsidRPr="00465468">
        <w:rPr>
          <w:noProof/>
          <w:lang w:val="fr-FR" w:eastAsia="fr-FR"/>
        </w:rPr>
        <w:lastRenderedPageBreak/>
        <w:drawing>
          <wp:inline distT="0" distB="0" distL="0" distR="0" wp14:anchorId="6177FEB6" wp14:editId="53736D26">
            <wp:extent cx="5756910" cy="3396615"/>
            <wp:effectExtent l="0" t="0" r="889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sting-resolve"/>
                    <pic:cNvPicPr/>
                  </pic:nvPicPr>
                  <pic:blipFill>
                    <a:blip r:embed="rId47">
                      <a:extLst>
                        <a:ext uri="{28A0092B-C50C-407E-A947-70E740481C1C}">
                          <a14:useLocalDpi xmlns:a14="http://schemas.microsoft.com/office/drawing/2010/main" val="0"/>
                        </a:ext>
                      </a:extLst>
                    </a:blip>
                    <a:stretch>
                      <a:fillRect/>
                    </a:stretch>
                  </pic:blipFill>
                  <pic:spPr>
                    <a:xfrm>
                      <a:off x="0" y="0"/>
                      <a:ext cx="5756910" cy="3396615"/>
                    </a:xfrm>
                    <a:prstGeom prst="rect">
                      <a:avLst/>
                    </a:prstGeom>
                  </pic:spPr>
                </pic:pic>
              </a:graphicData>
            </a:graphic>
          </wp:inline>
        </w:drawing>
      </w:r>
    </w:p>
    <w:p w14:paraId="40F5E03A" w14:textId="35FA80C8" w:rsidR="00E130D5" w:rsidRPr="00BA127F" w:rsidRDefault="00E130D5" w:rsidP="003225BE">
      <w:pPr>
        <w:pStyle w:val="Lgende"/>
      </w:pPr>
      <w:bookmarkStart w:id="696" w:name="_Toc424076184"/>
      <w:r w:rsidRPr="00BA127F">
        <w:t xml:space="preserve">FIGURE </w:t>
      </w:r>
      <w:ins w:id="697" w:author="Utilisateur de Microsoft Office" w:date="2015-07-07T22:54:00Z">
        <w:r w:rsidR="006A37D4">
          <w:fldChar w:fldCharType="begin"/>
        </w:r>
        <w:r w:rsidR="006A37D4">
          <w:instrText xml:space="preserve"> STYLEREF 1 \s </w:instrText>
        </w:r>
      </w:ins>
      <w:r w:rsidR="006A37D4">
        <w:fldChar w:fldCharType="separate"/>
      </w:r>
      <w:r w:rsidR="006A37D4">
        <w:rPr>
          <w:noProof/>
        </w:rPr>
        <w:t>2</w:t>
      </w:r>
      <w:ins w:id="698"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699" w:author="Utilisateur de Microsoft Office" w:date="2015-07-07T22:54:00Z">
        <w:r w:rsidR="006A37D4">
          <w:rPr>
            <w:noProof/>
          </w:rPr>
          <w:t>7</w:t>
        </w:r>
        <w:r w:rsidR="006A37D4">
          <w:fldChar w:fldCharType="end"/>
        </w:r>
      </w:ins>
      <w:del w:id="700"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2</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7</w:delText>
        </w:r>
        <w:r w:rsidRPr="00BA127F" w:rsidDel="0061365E">
          <w:fldChar w:fldCharType="end"/>
        </w:r>
      </w:del>
      <w:r w:rsidRPr="00BA127F">
        <w:t xml:space="preserve"> - UI-ROUTER AND INHERITED RESOLVED DEPENDENCIES</w:t>
      </w:r>
      <w:bookmarkEnd w:id="696"/>
    </w:p>
    <w:p w14:paraId="33A7DB53" w14:textId="77777777" w:rsidR="00E130D5" w:rsidRPr="00BA127F" w:rsidRDefault="00E130D5" w:rsidP="00E130D5">
      <w:r w:rsidRPr="00BA127F">
        <w:t>On this figure, something resolved in the parent state is still accessible in its child.</w:t>
      </w:r>
    </w:p>
    <w:p w14:paraId="4995D937" w14:textId="77777777" w:rsidR="00E130D5" w:rsidRPr="00BA127F" w:rsidRDefault="00E130D5" w:rsidP="00E130D5">
      <w:pPr>
        <w:rPr>
          <w:b/>
        </w:rPr>
      </w:pPr>
      <w:r w:rsidRPr="00BA127F">
        <w:rPr>
          <w:b/>
        </w:rPr>
        <w:t xml:space="preserve">What is </w:t>
      </w:r>
      <w:proofErr w:type="gramStart"/>
      <w:r w:rsidRPr="00BA127F">
        <w:rPr>
          <w:rStyle w:val="Emphaseple"/>
        </w:rPr>
        <w:t>resolve</w:t>
      </w:r>
      <w:r w:rsidRPr="00BA127F">
        <w:rPr>
          <w:b/>
        </w:rPr>
        <w:t xml:space="preserve"> ?</w:t>
      </w:r>
      <w:proofErr w:type="gramEnd"/>
    </w:p>
    <w:p w14:paraId="14BAF98F" w14:textId="77777777" w:rsidR="00E130D5" w:rsidRPr="00BA127F" w:rsidRDefault="00E130D5" w:rsidP="00E130D5">
      <w:r w:rsidRPr="00BA127F">
        <w:t>Resolve can be used to provide the controller with content or data that is custom to the state. </w:t>
      </w:r>
      <w:r w:rsidRPr="00BA127F">
        <w:rPr>
          <w:rStyle w:val="Emphaseple"/>
        </w:rPr>
        <w:t>resolve</w:t>
      </w:r>
      <w:r w:rsidRPr="00BA127F">
        <w:t xml:space="preserve"> is an optional map of dependencies which should be injected into the controller.</w:t>
      </w:r>
    </w:p>
    <w:p w14:paraId="6404AFF9" w14:textId="77777777" w:rsidR="00E130D5" w:rsidRPr="00BA127F" w:rsidRDefault="00E130D5" w:rsidP="00E130D5">
      <w:r w:rsidRPr="00BA127F">
        <w:t xml:space="preserve">If any of these dependencies are promises, they will be resolved and converted to a value </w:t>
      </w:r>
      <w:r w:rsidRPr="00BA127F">
        <w:rPr>
          <w:bCs/>
          <w:i/>
        </w:rPr>
        <w:t>before</w:t>
      </w:r>
      <w:r w:rsidRPr="00BA127F">
        <w:rPr>
          <w:i/>
        </w:rPr>
        <w:t> </w:t>
      </w:r>
      <w:r w:rsidRPr="00BA127F">
        <w:t xml:space="preserve">the controller is instantiated and the </w:t>
      </w:r>
      <w:r w:rsidRPr="00BA127F">
        <w:rPr>
          <w:rStyle w:val="Emphaseple"/>
        </w:rPr>
        <w:t>$</w:t>
      </w:r>
      <w:proofErr w:type="spellStart"/>
      <w:r w:rsidRPr="00BA127F">
        <w:rPr>
          <w:rStyle w:val="Emphaseple"/>
        </w:rPr>
        <w:t>stateChangeSuccess</w:t>
      </w:r>
      <w:proofErr w:type="spellEnd"/>
      <w:r w:rsidRPr="00BA127F">
        <w:t xml:space="preserve"> event is fired.</w:t>
      </w:r>
    </w:p>
    <w:p w14:paraId="22DFD92C" w14:textId="77777777" w:rsidR="00E130D5" w:rsidRPr="00BA127F" w:rsidRDefault="00E130D5" w:rsidP="00E130D5">
      <w:pPr>
        <w:rPr>
          <w:b/>
        </w:rPr>
      </w:pPr>
      <w:r w:rsidRPr="00BA127F">
        <w:rPr>
          <w:b/>
        </w:rPr>
        <w:t xml:space="preserve">What about custom </w:t>
      </w:r>
      <w:proofErr w:type="gramStart"/>
      <w:r w:rsidRPr="00BA127F">
        <w:rPr>
          <w:b/>
        </w:rPr>
        <w:t>data ?</w:t>
      </w:r>
      <w:proofErr w:type="gramEnd"/>
    </w:p>
    <w:p w14:paraId="009B2E2D" w14:textId="77777777" w:rsidR="00E130D5" w:rsidRPr="00BA127F" w:rsidRDefault="00E130D5" w:rsidP="00E130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Style w:val="Emphaseple"/>
        </w:rPr>
      </w:pPr>
      <w:proofErr w:type="gramStart"/>
      <w:r w:rsidRPr="00BA127F">
        <w:rPr>
          <w:rStyle w:val="Emphaseple"/>
        </w:rPr>
        <w:t>.state</w:t>
      </w:r>
      <w:proofErr w:type="gramEnd"/>
      <w:r w:rsidRPr="00BA127F">
        <w:rPr>
          <w:rStyle w:val="Emphaseple"/>
        </w:rPr>
        <w:t>('</w:t>
      </w:r>
      <w:proofErr w:type="spellStart"/>
      <w:r w:rsidRPr="00BA127F">
        <w:rPr>
          <w:rStyle w:val="Emphaseple"/>
        </w:rPr>
        <w:t>contacts.list</w:t>
      </w:r>
      <w:proofErr w:type="spellEnd"/>
      <w:r w:rsidRPr="00BA127F">
        <w:rPr>
          <w:rStyle w:val="Emphaseple"/>
        </w:rPr>
        <w:t>', {</w:t>
      </w:r>
    </w:p>
    <w:p w14:paraId="5C4728DF" w14:textId="77777777" w:rsidR="00E130D5" w:rsidRPr="00BA127F" w:rsidRDefault="00E130D5" w:rsidP="00E130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Style w:val="Emphaseple"/>
        </w:rPr>
      </w:pPr>
      <w:r w:rsidRPr="00BA127F">
        <w:rPr>
          <w:rStyle w:val="Emphaseple"/>
        </w:rPr>
        <w:t xml:space="preserve">     </w:t>
      </w:r>
      <w:proofErr w:type="spellStart"/>
      <w:r w:rsidRPr="00BA127F">
        <w:rPr>
          <w:rStyle w:val="Emphaseple"/>
        </w:rPr>
        <w:t>templateUrl</w:t>
      </w:r>
      <w:proofErr w:type="spellEnd"/>
      <w:r w:rsidRPr="00BA127F">
        <w:rPr>
          <w:rStyle w:val="Emphaseple"/>
        </w:rPr>
        <w:t>: 'contacts.list.html',</w:t>
      </w:r>
    </w:p>
    <w:p w14:paraId="30F7D984" w14:textId="77777777" w:rsidR="00E130D5" w:rsidRPr="00BA127F" w:rsidRDefault="00E130D5" w:rsidP="00E130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Style w:val="Emphaseple"/>
        </w:rPr>
      </w:pPr>
      <w:r w:rsidRPr="00BA127F">
        <w:rPr>
          <w:rStyle w:val="Emphaseple"/>
        </w:rPr>
        <w:t xml:space="preserve">     data: {</w:t>
      </w:r>
    </w:p>
    <w:p w14:paraId="2F606E7A" w14:textId="77777777" w:rsidR="00E130D5" w:rsidRPr="00BA127F" w:rsidRDefault="00E130D5" w:rsidP="00E130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Style w:val="Emphaseple"/>
        </w:rPr>
      </w:pPr>
      <w:r w:rsidRPr="00BA127F">
        <w:rPr>
          <w:rStyle w:val="Emphaseple"/>
        </w:rPr>
        <w:t xml:space="preserve">         customData1: 44,</w:t>
      </w:r>
    </w:p>
    <w:p w14:paraId="217B09C6" w14:textId="77777777" w:rsidR="00E130D5" w:rsidRPr="00BA127F" w:rsidRDefault="00E130D5" w:rsidP="00E130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Style w:val="Emphaseple"/>
        </w:rPr>
      </w:pPr>
      <w:r w:rsidRPr="00BA127F">
        <w:rPr>
          <w:rStyle w:val="Emphaseple"/>
        </w:rPr>
        <w:t xml:space="preserve">         customData2: "red"</w:t>
      </w:r>
    </w:p>
    <w:p w14:paraId="0832C767" w14:textId="77777777" w:rsidR="00E130D5" w:rsidRPr="00BA127F" w:rsidRDefault="00E130D5" w:rsidP="00E130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Style w:val="Emphaseple"/>
        </w:rPr>
      </w:pPr>
      <w:r w:rsidRPr="00BA127F">
        <w:rPr>
          <w:rStyle w:val="Emphaseple"/>
        </w:rPr>
        <w:t xml:space="preserve">     }</w:t>
      </w:r>
    </w:p>
    <w:p w14:paraId="1F185F0F" w14:textId="77777777" w:rsidR="00E130D5" w:rsidRPr="00BA127F" w:rsidRDefault="00E130D5" w:rsidP="00E130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Style w:val="Emphaseple"/>
        </w:rPr>
      </w:pPr>
      <w:r w:rsidRPr="00BA127F">
        <w:rPr>
          <w:rStyle w:val="Emphaseple"/>
        </w:rPr>
        <w:t xml:space="preserve">    }) ;</w:t>
      </w:r>
    </w:p>
    <w:p w14:paraId="05039579" w14:textId="77777777" w:rsidR="00E130D5" w:rsidRPr="00BA127F" w:rsidRDefault="00E130D5" w:rsidP="00E130D5">
      <w:pPr>
        <w:spacing w:before="480"/>
      </w:pPr>
      <w:r w:rsidRPr="00BA127F">
        <w:t xml:space="preserve">The property </w:t>
      </w:r>
      <w:r w:rsidRPr="00BA127F">
        <w:rPr>
          <w:rStyle w:val="Emphaseple"/>
        </w:rPr>
        <w:t>data</w:t>
      </w:r>
      <w:r w:rsidRPr="00BA127F">
        <w:t xml:space="preserve"> can set custom data specific to a state and </w:t>
      </w:r>
      <w:proofErr w:type="gramStart"/>
      <w:r w:rsidRPr="00BA127F">
        <w:t>it’s</w:t>
      </w:r>
      <w:proofErr w:type="gramEnd"/>
      <w:r w:rsidRPr="00BA127F">
        <w:t xml:space="preserve"> children. It can be accessed through the variable </w:t>
      </w:r>
      <w:r w:rsidRPr="00BA127F">
        <w:rPr>
          <w:rStyle w:val="Emphaseple"/>
        </w:rPr>
        <w:t>$</w:t>
      </w:r>
      <w:proofErr w:type="gramStart"/>
      <w:r w:rsidRPr="00BA127F">
        <w:rPr>
          <w:rStyle w:val="Emphaseple"/>
        </w:rPr>
        <w:t>state.current</w:t>
      </w:r>
      <w:proofErr w:type="gramEnd"/>
      <w:r w:rsidRPr="00BA127F">
        <w:rPr>
          <w:rStyle w:val="Emphaseple"/>
        </w:rPr>
        <w:t>.data.customData1</w:t>
      </w:r>
      <w:r w:rsidRPr="00BA127F">
        <w:t>. States navigation is achieved through several means.</w:t>
      </w:r>
    </w:p>
    <w:p w14:paraId="758A0052" w14:textId="77777777" w:rsidR="00E130D5" w:rsidRPr="00BA127F" w:rsidRDefault="00E130D5" w:rsidP="00E130D5">
      <w:pPr>
        <w:pStyle w:val="Pardeliste"/>
        <w:numPr>
          <w:ilvl w:val="0"/>
          <w:numId w:val="27"/>
        </w:numPr>
      </w:pPr>
      <w:r w:rsidRPr="00BA127F">
        <w:t xml:space="preserve">A custom directive </w:t>
      </w:r>
      <w:proofErr w:type="spellStart"/>
      <w:r w:rsidRPr="00BA127F">
        <w:rPr>
          <w:rStyle w:val="Emphaseple"/>
        </w:rPr>
        <w:t>ui-sref</w:t>
      </w:r>
      <w:proofErr w:type="spellEnd"/>
      <w:r w:rsidRPr="00BA127F">
        <w:t xml:space="preserve">, which stands for state reference =&gt; smart anchors. It’s should be used instead of the usual </w:t>
      </w:r>
      <w:proofErr w:type="spellStart"/>
      <w:r w:rsidRPr="00BA127F">
        <w:rPr>
          <w:rStyle w:val="Emphaseple"/>
        </w:rPr>
        <w:t>href</w:t>
      </w:r>
      <w:proofErr w:type="spellEnd"/>
      <w:r w:rsidRPr="00BA127F">
        <w:t>.</w:t>
      </w:r>
    </w:p>
    <w:p w14:paraId="4A3B40ED" w14:textId="77777777" w:rsidR="00E130D5" w:rsidRPr="00BA127F" w:rsidRDefault="00E130D5" w:rsidP="00E130D5">
      <w:r w:rsidRPr="00BA127F">
        <w:lastRenderedPageBreak/>
        <w:t xml:space="preserve">This allows changing the </w:t>
      </w:r>
      <w:proofErr w:type="spellStart"/>
      <w:r w:rsidRPr="00BA127F">
        <w:rPr>
          <w:rStyle w:val="Emphase"/>
        </w:rPr>
        <w:t>url</w:t>
      </w:r>
      <w:proofErr w:type="spellEnd"/>
      <w:r w:rsidRPr="00BA127F">
        <w:t xml:space="preserve"> (Uniform </w:t>
      </w:r>
      <w:proofErr w:type="spellStart"/>
      <w:r w:rsidRPr="00BA127F">
        <w:t>Ressource</w:t>
      </w:r>
      <w:proofErr w:type="spellEnd"/>
      <w:r w:rsidRPr="00BA127F">
        <w:t xml:space="preserve"> Locator) without changing them in the application.</w:t>
      </w:r>
      <w:r w:rsidRPr="00BA127F">
        <w:br/>
        <w:t xml:space="preserve">It will generate the corresponding </w:t>
      </w:r>
      <w:proofErr w:type="spellStart"/>
      <w:r w:rsidRPr="00BA127F">
        <w:rPr>
          <w:rStyle w:val="Emphaseple"/>
        </w:rPr>
        <w:t>href</w:t>
      </w:r>
      <w:proofErr w:type="spellEnd"/>
      <w:r w:rsidRPr="00BA127F">
        <w:t xml:space="preserve"> during compile.</w:t>
      </w:r>
    </w:p>
    <w:p w14:paraId="5E3696BE" w14:textId="77777777" w:rsidR="00E130D5" w:rsidRPr="00BA127F" w:rsidRDefault="00E130D5" w:rsidP="00E130D5">
      <w:pPr>
        <w:rPr>
          <w:b/>
        </w:rPr>
      </w:pPr>
      <w:proofErr w:type="spellStart"/>
      <w:r w:rsidRPr="00BA127F">
        <w:rPr>
          <w:rStyle w:val="Emphaseple"/>
        </w:rPr>
        <w:t>Ui-sref</w:t>
      </w:r>
      <w:proofErr w:type="spellEnd"/>
      <w:r w:rsidRPr="00BA127F">
        <w:rPr>
          <w:b/>
        </w:rPr>
        <w:t xml:space="preserve"> also accepts parameters</w:t>
      </w:r>
    </w:p>
    <w:p w14:paraId="6F41DE46" w14:textId="77777777" w:rsidR="00E130D5" w:rsidRPr="00BA127F" w:rsidRDefault="00E130D5" w:rsidP="00E130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Style w:val="Emphaseple"/>
        </w:rPr>
      </w:pPr>
      <w:r w:rsidRPr="00BA127F">
        <w:rPr>
          <w:rStyle w:val="Emphaseple"/>
        </w:rPr>
        <w:t>&lt;div ng-repeat contact in contacts&gt;</w:t>
      </w:r>
      <w:r w:rsidRPr="00BA127F">
        <w:rPr>
          <w:rStyle w:val="Emphaseple"/>
        </w:rPr>
        <w:br/>
        <w:t xml:space="preserve">    &lt;a </w:t>
      </w:r>
      <w:proofErr w:type="spellStart"/>
      <w:r w:rsidRPr="00BA127F">
        <w:rPr>
          <w:rStyle w:val="Emphaseple"/>
        </w:rPr>
        <w:t>ui-sref</w:t>
      </w:r>
      <w:proofErr w:type="spellEnd"/>
      <w:r w:rsidRPr="00BA127F">
        <w:rPr>
          <w:rStyle w:val="Emphaseple"/>
        </w:rPr>
        <w:t>='</w:t>
      </w:r>
      <w:proofErr w:type="spellStart"/>
      <w:r w:rsidRPr="00BA127F">
        <w:rPr>
          <w:rStyle w:val="Emphaseple"/>
        </w:rPr>
        <w:t>contacts.detail</w:t>
      </w:r>
      <w:proofErr w:type="spellEnd"/>
      <w:r w:rsidRPr="00BA127F">
        <w:rPr>
          <w:rStyle w:val="Emphaseple"/>
        </w:rPr>
        <w:t>({ id : contact.id})'&gt;link 1&lt;/a&gt;</w:t>
      </w:r>
      <w:r w:rsidRPr="00BA127F">
        <w:rPr>
          <w:rStyle w:val="Emphaseple"/>
        </w:rPr>
        <w:br/>
        <w:t>&lt;/div&gt;</w:t>
      </w:r>
    </w:p>
    <w:p w14:paraId="4CF908CF" w14:textId="77777777" w:rsidR="00E130D5" w:rsidRPr="00BA127F" w:rsidRDefault="00E130D5" w:rsidP="00E130D5">
      <w:pPr>
        <w:tabs>
          <w:tab w:val="right" w:pos="9066"/>
        </w:tabs>
        <w:spacing w:before="480"/>
        <w:rPr>
          <w:b/>
        </w:rPr>
      </w:pPr>
      <w:proofErr w:type="spellStart"/>
      <w:r w:rsidRPr="00BA127F">
        <w:rPr>
          <w:b/>
        </w:rPr>
        <w:t>urls</w:t>
      </w:r>
      <w:proofErr w:type="spellEnd"/>
      <w:r w:rsidRPr="00BA127F">
        <w:rPr>
          <w:b/>
        </w:rPr>
        <w:t xml:space="preserve"> with </w:t>
      </w:r>
      <w:proofErr w:type="spellStart"/>
      <w:r w:rsidRPr="00BA127F">
        <w:rPr>
          <w:rStyle w:val="Emphaseple"/>
        </w:rPr>
        <w:t>ui</w:t>
      </w:r>
      <w:proofErr w:type="spellEnd"/>
      <w:r w:rsidRPr="00BA127F">
        <w:rPr>
          <w:rStyle w:val="Emphaseple"/>
        </w:rPr>
        <w:t>-router</w:t>
      </w:r>
    </w:p>
    <w:p w14:paraId="08D3BDE7" w14:textId="77777777" w:rsidR="00E130D5" w:rsidRPr="00BA127F" w:rsidRDefault="00E130D5" w:rsidP="00E130D5">
      <w:r w:rsidRPr="00BA127F">
        <w:t xml:space="preserve">The property </w:t>
      </w:r>
      <w:proofErr w:type="spellStart"/>
      <w:r w:rsidRPr="00BA127F">
        <w:rPr>
          <w:rStyle w:val="Emphase"/>
        </w:rPr>
        <w:t>url</w:t>
      </w:r>
      <w:proofErr w:type="spellEnd"/>
      <w:r w:rsidRPr="00BA127F">
        <w:t xml:space="preserve"> exists to tie a state to a specific </w:t>
      </w:r>
      <w:proofErr w:type="spellStart"/>
      <w:r w:rsidRPr="00BA127F">
        <w:t>url</w:t>
      </w:r>
      <w:proofErr w:type="spellEnd"/>
      <w:r w:rsidRPr="00BA127F">
        <w:t>.</w:t>
      </w:r>
      <w:r w:rsidRPr="00BA127F">
        <w:br/>
        <w:t xml:space="preserve">if state ‘sample’ has </w:t>
      </w:r>
      <w:proofErr w:type="spellStart"/>
      <w:r w:rsidRPr="00BA127F">
        <w:rPr>
          <w:rStyle w:val="Emphase"/>
        </w:rPr>
        <w:t>url</w:t>
      </w:r>
      <w:proofErr w:type="spellEnd"/>
      <w:r w:rsidRPr="00BA127F">
        <w:t xml:space="preserve"> ‘/sample’ and there’s another state called </w:t>
      </w:r>
      <w:proofErr w:type="spellStart"/>
      <w:r w:rsidRPr="00BA127F">
        <w:t>sample.child</w:t>
      </w:r>
      <w:proofErr w:type="spellEnd"/>
      <w:r w:rsidRPr="00BA127F">
        <w:t xml:space="preserve"> and its </w:t>
      </w:r>
      <w:proofErr w:type="spellStart"/>
      <w:r w:rsidRPr="00BA127F">
        <w:rPr>
          <w:rStyle w:val="Emphase"/>
        </w:rPr>
        <w:t>url</w:t>
      </w:r>
      <w:proofErr w:type="spellEnd"/>
      <w:r w:rsidRPr="00BA127F">
        <w:t xml:space="preserve"> is defined as ‘/child’ then the </w:t>
      </w:r>
      <w:proofErr w:type="spellStart"/>
      <w:r w:rsidRPr="00BA127F">
        <w:rPr>
          <w:rStyle w:val="Emphase"/>
        </w:rPr>
        <w:t>url</w:t>
      </w:r>
      <w:proofErr w:type="spellEnd"/>
      <w:r w:rsidRPr="00BA127F">
        <w:t xml:space="preserve"> of the child will really be /sample/child.</w:t>
      </w:r>
      <w:r w:rsidRPr="00BA127F">
        <w:br/>
        <w:t xml:space="preserve">This can be avoided by using the ‘^’ before the </w:t>
      </w:r>
      <w:proofErr w:type="spellStart"/>
      <w:r w:rsidRPr="00BA127F">
        <w:rPr>
          <w:rStyle w:val="Emphase"/>
        </w:rPr>
        <w:t>url</w:t>
      </w:r>
      <w:proofErr w:type="spellEnd"/>
      <w:r w:rsidRPr="00BA127F">
        <w:t xml:space="preserve"> =&gt; ‘^/child.</w:t>
      </w:r>
    </w:p>
    <w:p w14:paraId="3E28EC15" w14:textId="77777777" w:rsidR="00E130D5" w:rsidRPr="00BA127F" w:rsidRDefault="00E130D5" w:rsidP="00E130D5">
      <w:pPr>
        <w:rPr>
          <w:shd w:val="clear" w:color="auto" w:fill="FFFFFF"/>
          <w:lang w:eastAsia="fr-FR"/>
        </w:rPr>
      </w:pPr>
      <w:r w:rsidRPr="00BA127F">
        <w:rPr>
          <w:rStyle w:val="Emphase"/>
        </w:rPr>
        <w:t>Angular</w:t>
      </w:r>
      <w:r w:rsidRPr="00BA127F">
        <w:rPr>
          <w:shd w:val="clear" w:color="auto" w:fill="FFFFFF"/>
          <w:lang w:eastAsia="fr-FR"/>
        </w:rPr>
        <w:t xml:space="preserve"> usually uses the </w:t>
      </w:r>
      <w:proofErr w:type="spellStart"/>
      <w:r w:rsidRPr="00BA127F">
        <w:rPr>
          <w:rStyle w:val="Emphase"/>
        </w:rPr>
        <w:t>ngRoute</w:t>
      </w:r>
      <w:proofErr w:type="spellEnd"/>
      <w:r w:rsidRPr="00BA127F">
        <w:rPr>
          <w:shd w:val="clear" w:color="auto" w:fill="FFFFFF"/>
          <w:lang w:eastAsia="fr-FR"/>
        </w:rPr>
        <w:t xml:space="preserve"> service however </w:t>
      </w:r>
      <w:proofErr w:type="spellStart"/>
      <w:r w:rsidRPr="00BA127F">
        <w:rPr>
          <w:rStyle w:val="Emphase"/>
        </w:rPr>
        <w:t>ui</w:t>
      </w:r>
      <w:proofErr w:type="spellEnd"/>
      <w:r w:rsidRPr="00BA127F">
        <w:rPr>
          <w:rStyle w:val="Emphase"/>
        </w:rPr>
        <w:t>-router</w:t>
      </w:r>
      <w:r w:rsidRPr="00BA127F">
        <w:rPr>
          <w:b/>
          <w:shd w:val="clear" w:color="auto" w:fill="FFFFFF"/>
          <w:lang w:eastAsia="fr-FR"/>
        </w:rPr>
        <w:t xml:space="preserve"> </w:t>
      </w:r>
      <w:r w:rsidRPr="00BA127F">
        <w:rPr>
          <w:shd w:val="clear" w:color="auto" w:fill="FFFFFF"/>
          <w:lang w:eastAsia="fr-FR"/>
        </w:rPr>
        <w:t>is more efficient in many ways.</w:t>
      </w:r>
    </w:p>
    <w:tbl>
      <w:tblPr>
        <w:tblStyle w:val="Grilledutableau"/>
        <w:tblW w:w="0" w:type="auto"/>
        <w:tblLook w:val="04A0" w:firstRow="1" w:lastRow="0" w:firstColumn="1" w:lastColumn="0" w:noHBand="0" w:noVBand="1"/>
        <w:tblPrChange w:id="701" w:author="Utilisateur de Microsoft Office" w:date="2015-07-07T17:21:00Z">
          <w:tblPr>
            <w:tblStyle w:val="Grilledutableau"/>
            <w:tblW w:w="0" w:type="auto"/>
            <w:tblLook w:val="04A0" w:firstRow="1" w:lastRow="0" w:firstColumn="1" w:lastColumn="0" w:noHBand="0" w:noVBand="1"/>
          </w:tblPr>
        </w:tblPrChange>
      </w:tblPr>
      <w:tblGrid>
        <w:gridCol w:w="4427"/>
        <w:gridCol w:w="4287"/>
        <w:tblGridChange w:id="702">
          <w:tblGrid>
            <w:gridCol w:w="4427"/>
            <w:gridCol w:w="4287"/>
          </w:tblGrid>
        </w:tblGridChange>
      </w:tblGrid>
      <w:tr w:rsidR="005C07AF" w:rsidRPr="005C07AF" w14:paraId="37E830D8" w14:textId="77777777" w:rsidTr="005C07AF">
        <w:trPr>
          <w:trHeight w:val="376"/>
        </w:trPr>
        <w:tc>
          <w:tcPr>
            <w:tcW w:w="4603" w:type="dxa"/>
            <w:shd w:val="clear" w:color="auto" w:fill="3A9DF0"/>
            <w:vAlign w:val="center"/>
            <w:tcPrChange w:id="703" w:author="Utilisateur de Microsoft Office" w:date="2015-07-07T17:21:00Z">
              <w:tcPr>
                <w:tcW w:w="4603" w:type="dxa"/>
                <w:shd w:val="clear" w:color="auto" w:fill="3A9DF0"/>
              </w:tcPr>
            </w:tcPrChange>
          </w:tcPr>
          <w:p w14:paraId="42F5BF11" w14:textId="77777777" w:rsidR="00E130D5" w:rsidRPr="005C07AF" w:rsidRDefault="00E130D5" w:rsidP="005C07AF">
            <w:pPr>
              <w:jc w:val="center"/>
              <w:rPr>
                <w:b/>
                <w:color w:val="FFFFFF" w:themeColor="background1"/>
                <w:rPrChange w:id="704" w:author="Utilisateur de Microsoft Office" w:date="2015-07-07T17:20:00Z">
                  <w:rPr>
                    <w:b/>
                  </w:rPr>
                </w:rPrChange>
              </w:rPr>
            </w:pPr>
            <w:r w:rsidRPr="005C07AF">
              <w:rPr>
                <w:b/>
                <w:color w:val="FFFFFF" w:themeColor="background1"/>
                <w:rPrChange w:id="705" w:author="Utilisateur de Microsoft Office" w:date="2015-07-07T17:20:00Z">
                  <w:rPr>
                    <w:b/>
                  </w:rPr>
                </w:rPrChange>
              </w:rPr>
              <w:t xml:space="preserve">Angular with </w:t>
            </w:r>
            <w:proofErr w:type="spellStart"/>
            <w:r w:rsidRPr="005C07AF">
              <w:rPr>
                <w:b/>
                <w:color w:val="FFFFFF" w:themeColor="background1"/>
                <w:rPrChange w:id="706" w:author="Utilisateur de Microsoft Office" w:date="2015-07-07T17:20:00Z">
                  <w:rPr>
                    <w:b/>
                  </w:rPr>
                </w:rPrChange>
              </w:rPr>
              <w:t>ngRoute</w:t>
            </w:r>
            <w:proofErr w:type="spellEnd"/>
          </w:p>
        </w:tc>
        <w:tc>
          <w:tcPr>
            <w:tcW w:w="4603" w:type="dxa"/>
            <w:shd w:val="clear" w:color="auto" w:fill="3A9DF0"/>
            <w:vAlign w:val="center"/>
            <w:tcPrChange w:id="707" w:author="Utilisateur de Microsoft Office" w:date="2015-07-07T17:21:00Z">
              <w:tcPr>
                <w:tcW w:w="4603" w:type="dxa"/>
                <w:shd w:val="clear" w:color="auto" w:fill="3A9DF0"/>
              </w:tcPr>
            </w:tcPrChange>
          </w:tcPr>
          <w:p w14:paraId="68AFB60E" w14:textId="77777777" w:rsidR="00E130D5" w:rsidRPr="005C07AF" w:rsidRDefault="00E130D5" w:rsidP="005C07AF">
            <w:pPr>
              <w:jc w:val="center"/>
              <w:rPr>
                <w:b/>
                <w:color w:val="FFFFFF" w:themeColor="background1"/>
                <w:rPrChange w:id="708" w:author="Utilisateur de Microsoft Office" w:date="2015-07-07T17:20:00Z">
                  <w:rPr>
                    <w:b/>
                  </w:rPr>
                </w:rPrChange>
              </w:rPr>
            </w:pPr>
            <w:r w:rsidRPr="005C07AF">
              <w:rPr>
                <w:b/>
                <w:color w:val="FFFFFF" w:themeColor="background1"/>
                <w:rPrChange w:id="709" w:author="Utilisateur de Microsoft Office" w:date="2015-07-07T17:20:00Z">
                  <w:rPr>
                    <w:b/>
                  </w:rPr>
                </w:rPrChange>
              </w:rPr>
              <w:t xml:space="preserve">ionic with </w:t>
            </w:r>
            <w:proofErr w:type="spellStart"/>
            <w:r w:rsidRPr="005C07AF">
              <w:rPr>
                <w:b/>
                <w:color w:val="FFFFFF" w:themeColor="background1"/>
                <w:rPrChange w:id="710" w:author="Utilisateur de Microsoft Office" w:date="2015-07-07T17:20:00Z">
                  <w:rPr>
                    <w:b/>
                  </w:rPr>
                </w:rPrChange>
              </w:rPr>
              <w:t>ui.router</w:t>
            </w:r>
            <w:proofErr w:type="spellEnd"/>
            <w:r w:rsidRPr="005C07AF">
              <w:rPr>
                <w:b/>
                <w:color w:val="FFFFFF" w:themeColor="background1"/>
                <w:rPrChange w:id="711" w:author="Utilisateur de Microsoft Office" w:date="2015-07-07T17:20:00Z">
                  <w:rPr>
                    <w:b/>
                  </w:rPr>
                </w:rPrChange>
              </w:rPr>
              <w:t xml:space="preserve"> (state machine)</w:t>
            </w:r>
          </w:p>
        </w:tc>
      </w:tr>
      <w:tr w:rsidR="00E130D5" w:rsidRPr="00BA127F" w14:paraId="212C92ED" w14:textId="77777777" w:rsidTr="00EF1E69">
        <w:tc>
          <w:tcPr>
            <w:tcW w:w="4603" w:type="dxa"/>
          </w:tcPr>
          <w:p w14:paraId="61A6AEAD" w14:textId="77777777" w:rsidR="00E130D5" w:rsidRPr="00BA127F" w:rsidRDefault="00E130D5" w:rsidP="00EF1E69">
            <w:r w:rsidRPr="00BA127F">
              <w:t xml:space="preserve">Flat hierarchy </w:t>
            </w:r>
          </w:p>
          <w:p w14:paraId="52880561" w14:textId="77777777" w:rsidR="00E130D5" w:rsidRPr="00BA127F" w:rsidRDefault="00E130D5" w:rsidP="00EF1E69">
            <w:r w:rsidRPr="00BA127F">
              <w:t>To get more precise details from an initial view data display a new URI needs to be created:</w:t>
            </w:r>
          </w:p>
          <w:p w14:paraId="47432E9B" w14:textId="77777777" w:rsidR="00E130D5" w:rsidRPr="00BA127F" w:rsidRDefault="00E130D5" w:rsidP="00EF1E69">
            <w:pPr>
              <w:pStyle w:val="Pardeliste"/>
              <w:numPr>
                <w:ilvl w:val="0"/>
                <w:numId w:val="17"/>
              </w:numPr>
            </w:pPr>
            <w:r w:rsidRPr="00BA127F">
              <w:t>/interventions {view intervention}</w:t>
            </w:r>
          </w:p>
          <w:p w14:paraId="775FDE60" w14:textId="77777777" w:rsidR="00E130D5" w:rsidRPr="00BA127F" w:rsidRDefault="00E130D5" w:rsidP="00EF1E69">
            <w:pPr>
              <w:pStyle w:val="Pardeliste"/>
              <w:numPr>
                <w:ilvl w:val="0"/>
                <w:numId w:val="17"/>
              </w:numPr>
            </w:pPr>
            <w:r w:rsidRPr="00BA127F">
              <w:t xml:space="preserve">/interventions/details {view details intervention} </w:t>
            </w:r>
          </w:p>
          <w:p w14:paraId="33E3028F" w14:textId="77777777" w:rsidR="00E130D5" w:rsidRPr="00BA127F" w:rsidRDefault="00E130D5" w:rsidP="00EF1E69">
            <w:r w:rsidRPr="00BA127F">
              <w:t xml:space="preserve">Each URI theoretically reloads the whole view (maybe some fixed content wont change but most of the dynamic part will reload). </w:t>
            </w:r>
          </w:p>
        </w:tc>
        <w:tc>
          <w:tcPr>
            <w:tcW w:w="4603" w:type="dxa"/>
          </w:tcPr>
          <w:p w14:paraId="26E60131" w14:textId="77777777" w:rsidR="00E130D5" w:rsidRPr="00BA127F" w:rsidRDefault="00E130D5" w:rsidP="00EF1E69">
            <w:r w:rsidRPr="00BA127F">
              <w:t>Nesting and inheritance</w:t>
            </w:r>
            <w:r w:rsidRPr="00BA127F">
              <w:br/>
              <w:t>To get more precise details from an initial view data display a sub-state can be created:</w:t>
            </w:r>
          </w:p>
          <w:p w14:paraId="60C87516" w14:textId="77777777" w:rsidR="00E130D5" w:rsidRPr="00BA127F" w:rsidRDefault="00E130D5" w:rsidP="00EF1E69">
            <w:pPr>
              <w:pStyle w:val="Pardeliste"/>
              <w:numPr>
                <w:ilvl w:val="0"/>
                <w:numId w:val="18"/>
              </w:numPr>
            </w:pPr>
            <w:r w:rsidRPr="00BA127F">
              <w:t xml:space="preserve">/interventions – {view intervention, view </w:t>
            </w:r>
            <w:proofErr w:type="spellStart"/>
            <w:proofErr w:type="gramStart"/>
            <w:r w:rsidRPr="00BA127F">
              <w:t>interventions.details</w:t>
            </w:r>
            <w:proofErr w:type="spellEnd"/>
            <w:proofErr w:type="gramEnd"/>
            <w:r w:rsidRPr="00BA127F">
              <w:t>}</w:t>
            </w:r>
          </w:p>
          <w:p w14:paraId="0540C75B" w14:textId="77777777" w:rsidR="00E130D5" w:rsidRPr="00BA127F" w:rsidRDefault="00E130D5" w:rsidP="00EF1E69">
            <w:r w:rsidRPr="00BA127F">
              <w:t>Only loads what needs to be changed.</w:t>
            </w:r>
          </w:p>
        </w:tc>
      </w:tr>
      <w:tr w:rsidR="00E130D5" w:rsidRPr="00BA127F" w14:paraId="670953BC" w14:textId="77777777" w:rsidTr="00EF1E69">
        <w:tc>
          <w:tcPr>
            <w:tcW w:w="4603" w:type="dxa"/>
          </w:tcPr>
          <w:p w14:paraId="460D4FA9" w14:textId="77777777" w:rsidR="00E130D5" w:rsidRPr="00BA127F" w:rsidRDefault="00E130D5" w:rsidP="00EF1E69">
            <w:r w:rsidRPr="00BA127F">
              <w:t xml:space="preserve">The name of a route is it’s </w:t>
            </w:r>
            <w:proofErr w:type="spellStart"/>
            <w:r w:rsidRPr="00BA127F">
              <w:t>url</w:t>
            </w:r>
            <w:proofErr w:type="spellEnd"/>
            <w:r w:rsidRPr="00BA127F">
              <w:t>.</w:t>
            </w:r>
          </w:p>
        </w:tc>
        <w:tc>
          <w:tcPr>
            <w:tcW w:w="4603" w:type="dxa"/>
          </w:tcPr>
          <w:p w14:paraId="07B5DDC4" w14:textId="77777777" w:rsidR="00E130D5" w:rsidRPr="00BA127F" w:rsidRDefault="00E130D5" w:rsidP="00EF1E69">
            <w:r w:rsidRPr="00BA127F">
              <w:t>The name of a state is an actual name</w:t>
            </w:r>
          </w:p>
        </w:tc>
      </w:tr>
      <w:tr w:rsidR="00E130D5" w:rsidRPr="00BA127F" w14:paraId="03CCC096" w14:textId="77777777" w:rsidTr="00EF1E69">
        <w:tc>
          <w:tcPr>
            <w:tcW w:w="4603" w:type="dxa"/>
          </w:tcPr>
          <w:p w14:paraId="6BDE4197" w14:textId="77777777" w:rsidR="00E130D5" w:rsidRPr="00BA127F" w:rsidRDefault="00E130D5" w:rsidP="00EF1E69">
            <w:r w:rsidRPr="00BA127F">
              <w:t xml:space="preserve">Routes are reachable only by their </w:t>
            </w:r>
            <w:proofErr w:type="spellStart"/>
            <w:r w:rsidRPr="00BA127F">
              <w:rPr>
                <w:b/>
              </w:rPr>
              <w:t>url</w:t>
            </w:r>
            <w:proofErr w:type="spellEnd"/>
            <w:r w:rsidRPr="00BA127F">
              <w:t>.</w:t>
            </w:r>
          </w:p>
        </w:tc>
        <w:tc>
          <w:tcPr>
            <w:tcW w:w="4603" w:type="dxa"/>
          </w:tcPr>
          <w:p w14:paraId="48872615" w14:textId="77777777" w:rsidR="00E130D5" w:rsidRPr="00BA127F" w:rsidRDefault="00E130D5" w:rsidP="00EF1E69">
            <w:r w:rsidRPr="00BA127F">
              <w:t>States are reachable by their name with the command $</w:t>
            </w:r>
            <w:proofErr w:type="spellStart"/>
            <w:r w:rsidRPr="00BA127F">
              <w:t>state.go</w:t>
            </w:r>
            <w:proofErr w:type="spellEnd"/>
            <w:r w:rsidRPr="00BA127F">
              <w:t>(</w:t>
            </w:r>
            <w:proofErr w:type="spellStart"/>
            <w:r w:rsidRPr="00BA127F">
              <w:t>stateName</w:t>
            </w:r>
            <w:proofErr w:type="spellEnd"/>
            <w:r w:rsidRPr="00BA127F">
              <w:t>).</w:t>
            </w:r>
          </w:p>
        </w:tc>
      </w:tr>
      <w:tr w:rsidR="00E130D5" w:rsidRPr="00BA127F" w14:paraId="2C551C12" w14:textId="77777777" w:rsidTr="00EF1E69">
        <w:tc>
          <w:tcPr>
            <w:tcW w:w="4603" w:type="dxa"/>
          </w:tcPr>
          <w:p w14:paraId="6104DC82" w14:textId="77777777" w:rsidR="00E130D5" w:rsidRPr="00BA127F" w:rsidRDefault="00E130D5" w:rsidP="00EF1E69">
            <w:r w:rsidRPr="00BA127F">
              <w:t>Single view using ng-view (lots of reloading).</w:t>
            </w:r>
          </w:p>
        </w:tc>
        <w:tc>
          <w:tcPr>
            <w:tcW w:w="4603" w:type="dxa"/>
          </w:tcPr>
          <w:p w14:paraId="128C52E7" w14:textId="77777777" w:rsidR="00E130D5" w:rsidRPr="00BA127F" w:rsidRDefault="00E130D5" w:rsidP="00EF1E69">
            <w:r w:rsidRPr="00BA127F">
              <w:t>Several views nested into each other, which means more focused reloading.</w:t>
            </w:r>
          </w:p>
        </w:tc>
      </w:tr>
      <w:tr w:rsidR="00E130D5" w:rsidRPr="00BA127F" w14:paraId="1F2B7E66" w14:textId="77777777" w:rsidTr="00EF1E69">
        <w:tc>
          <w:tcPr>
            <w:tcW w:w="4603" w:type="dxa"/>
          </w:tcPr>
          <w:p w14:paraId="5822A233" w14:textId="77777777" w:rsidR="00E130D5" w:rsidRPr="00BA127F" w:rsidRDefault="00E130D5" w:rsidP="00EF1E69">
            <w:r w:rsidRPr="00BA127F">
              <w:t>Only populates the current view.</w:t>
            </w:r>
          </w:p>
        </w:tc>
        <w:tc>
          <w:tcPr>
            <w:tcW w:w="4603" w:type="dxa"/>
          </w:tcPr>
          <w:p w14:paraId="43B55931" w14:textId="77777777" w:rsidR="00E130D5" w:rsidRPr="00BA127F" w:rsidRDefault="00E130D5" w:rsidP="001065D3">
            <w:pPr>
              <w:keepNext/>
              <w:pPrChange w:id="712" w:author="Utilisateur de Microsoft Office" w:date="2015-07-07T17:21:00Z">
                <w:pPr/>
              </w:pPrChange>
            </w:pPr>
            <w:r w:rsidRPr="00BA127F">
              <w:t>A state can populate any view within its hierarchy.</w:t>
            </w:r>
          </w:p>
        </w:tc>
      </w:tr>
    </w:tbl>
    <w:p w14:paraId="629CE179" w14:textId="73798D3E" w:rsidR="00E130D5" w:rsidRPr="00BA127F" w:rsidRDefault="002E2DFD" w:rsidP="003225BE">
      <w:pPr>
        <w:pStyle w:val="Lgende"/>
        <w:rPr>
          <w:rFonts w:ascii="Times" w:hAnsi="Times"/>
          <w:sz w:val="20"/>
          <w:szCs w:val="20"/>
          <w:lang w:eastAsia="fr-FR"/>
        </w:rPr>
        <w:pPrChange w:id="713" w:author="Utilisateur de Microsoft Office" w:date="2015-07-07T22:42:00Z">
          <w:pPr/>
        </w:pPrChange>
      </w:pPr>
      <w:bookmarkStart w:id="714" w:name="_Toc424076185"/>
      <w:ins w:id="715" w:author="Utilisateur de Microsoft Office" w:date="2015-07-07T17:22:00Z">
        <w:r>
          <w:t>FIGURE</w:t>
        </w:r>
      </w:ins>
      <w:ins w:id="716" w:author="Utilisateur de Microsoft Office" w:date="2015-07-07T17:21:00Z">
        <w:r w:rsidR="001065D3">
          <w:t xml:space="preserve"> </w:t>
        </w:r>
      </w:ins>
      <w:ins w:id="717" w:author="Utilisateur de Microsoft Office" w:date="2015-07-07T22:54:00Z">
        <w:r w:rsidR="006A37D4">
          <w:fldChar w:fldCharType="begin"/>
        </w:r>
        <w:r w:rsidR="006A37D4">
          <w:instrText xml:space="preserve"> STYLEREF 1 \s </w:instrText>
        </w:r>
      </w:ins>
      <w:r w:rsidR="006A37D4">
        <w:fldChar w:fldCharType="separate"/>
      </w:r>
      <w:r w:rsidR="006A37D4">
        <w:rPr>
          <w:noProof/>
        </w:rPr>
        <w:t>2</w:t>
      </w:r>
      <w:ins w:id="718"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719" w:author="Utilisateur de Microsoft Office" w:date="2015-07-07T22:54:00Z">
        <w:r w:rsidR="006A37D4">
          <w:rPr>
            <w:noProof/>
          </w:rPr>
          <w:t>8</w:t>
        </w:r>
        <w:r w:rsidR="006A37D4">
          <w:fldChar w:fldCharType="end"/>
        </w:r>
      </w:ins>
      <w:ins w:id="720" w:author="Utilisateur de Microsoft Office" w:date="2015-07-07T17:21:00Z">
        <w:r w:rsidR="001065D3">
          <w:t xml:space="preserve"> - COMPARISON BETWEEN NGROUTE AND UI-ROUTER FOR IONIC</w:t>
        </w:r>
      </w:ins>
      <w:bookmarkEnd w:id="714"/>
    </w:p>
    <w:p w14:paraId="3782D7AB" w14:textId="77777777" w:rsidR="00E130D5" w:rsidRPr="00BA127F" w:rsidRDefault="00E130D5" w:rsidP="00805FCB">
      <w:pPr>
        <w:pStyle w:val="Titre2"/>
      </w:pPr>
      <w:bookmarkStart w:id="721" w:name="_Ref297900466"/>
      <w:bookmarkStart w:id="722" w:name="_Ref424051539"/>
      <w:bookmarkStart w:id="723" w:name="_Toc424076149"/>
      <w:r w:rsidRPr="00BA127F">
        <w:t>Apache Cordova</w:t>
      </w:r>
      <w:bookmarkEnd w:id="721"/>
      <w:bookmarkEnd w:id="722"/>
      <w:bookmarkEnd w:id="723"/>
    </w:p>
    <w:p w14:paraId="2BAD70A4" w14:textId="77777777" w:rsidR="006905D4" w:rsidRDefault="00E130D5" w:rsidP="00E130D5">
      <w:pPr>
        <w:rPr>
          <w:ins w:id="724" w:author="Utilisateur de Microsoft Office" w:date="2015-07-07T17:23:00Z"/>
          <w:lang w:eastAsia="fr-FR"/>
        </w:rPr>
      </w:pPr>
      <w:r w:rsidRPr="00BA127F">
        <w:rPr>
          <w:rStyle w:val="Emphase"/>
        </w:rPr>
        <w:t>Apache</w:t>
      </w:r>
      <w:r w:rsidRPr="00BA127F">
        <w:rPr>
          <w:b/>
        </w:rPr>
        <w:t xml:space="preserve"> </w:t>
      </w:r>
      <w:r w:rsidRPr="00BA127F">
        <w:rPr>
          <w:rStyle w:val="Emphase"/>
        </w:rPr>
        <w:t>Cordova</w:t>
      </w:r>
      <w:r w:rsidRPr="008F7F4C">
        <w:t xml:space="preserve"> is a </w:t>
      </w:r>
      <w:r w:rsidRPr="00BA127F">
        <w:t xml:space="preserve">set of device APIs for building cross platform native mobile applications using web technologies such as </w:t>
      </w:r>
      <w:r w:rsidRPr="00BA127F">
        <w:rPr>
          <w:rStyle w:val="Emphase"/>
        </w:rPr>
        <w:t>HTML</w:t>
      </w:r>
      <w:r w:rsidRPr="00BA127F">
        <w:t xml:space="preserve">, </w:t>
      </w:r>
      <w:r w:rsidRPr="00BA127F">
        <w:rPr>
          <w:rStyle w:val="Emphase"/>
        </w:rPr>
        <w:t>CSS</w:t>
      </w:r>
      <w:r w:rsidRPr="00BA127F">
        <w:t xml:space="preserve"> and </w:t>
      </w:r>
      <w:r w:rsidRPr="00BA127F">
        <w:rPr>
          <w:rStyle w:val="Emphase"/>
        </w:rPr>
        <w:t>JavaScript</w:t>
      </w:r>
      <w:r w:rsidRPr="00BA127F">
        <w:rPr>
          <w:b/>
        </w:rPr>
        <w:t>.</w:t>
      </w:r>
      <w:r w:rsidRPr="00BA127F">
        <w:rPr>
          <w:lang w:eastAsia="fr-FR"/>
        </w:rPr>
        <w:t xml:space="preserve"> </w:t>
      </w:r>
    </w:p>
    <w:p w14:paraId="607D226F" w14:textId="77777777" w:rsidR="003B64C9" w:rsidRDefault="006905D4" w:rsidP="00E130D5">
      <w:pPr>
        <w:rPr>
          <w:ins w:id="725" w:author="Utilisateur de Microsoft Office" w:date="2015-07-07T17:24:00Z"/>
          <w:lang w:eastAsia="fr-FR"/>
        </w:rPr>
      </w:pPr>
      <w:ins w:id="726" w:author="Utilisateur de Microsoft Office" w:date="2015-07-07T17:23:00Z">
        <w:r>
          <w:rPr>
            <w:lang w:eastAsia="fr-FR"/>
          </w:rPr>
          <w:t xml:space="preserve">One of the key feature on Apache Cordova is </w:t>
        </w:r>
        <w:proofErr w:type="gramStart"/>
        <w:r>
          <w:rPr>
            <w:lang w:eastAsia="fr-FR"/>
          </w:rPr>
          <w:t>it’s</w:t>
        </w:r>
        <w:proofErr w:type="gramEnd"/>
        <w:r>
          <w:rPr>
            <w:lang w:eastAsia="fr-FR"/>
          </w:rPr>
          <w:t xml:space="preserve"> ability to package a web application using the platform</w:t>
        </w:r>
        <w:r w:rsidR="003B64C9">
          <w:rPr>
            <w:lang w:eastAsia="fr-FR"/>
          </w:rPr>
          <w:t>’s SDK and thus, publish it on the application store.</w:t>
        </w:r>
      </w:ins>
    </w:p>
    <w:p w14:paraId="31988680" w14:textId="263A7DF1" w:rsidR="00E130D5" w:rsidRPr="006905D4" w:rsidRDefault="003B64C9" w:rsidP="00E130D5">
      <w:pPr>
        <w:rPr>
          <w:rStyle w:val="Emphase"/>
          <w:i w:val="0"/>
          <w:iCs w:val="0"/>
          <w:lang w:eastAsia="fr-FR"/>
          <w:rPrChange w:id="727" w:author="Utilisateur de Microsoft Office" w:date="2015-07-07T17:23:00Z">
            <w:rPr>
              <w:rStyle w:val="Emphase"/>
            </w:rPr>
          </w:rPrChange>
        </w:rPr>
      </w:pPr>
      <w:ins w:id="728" w:author="Utilisateur de Microsoft Office" w:date="2015-07-07T17:24:00Z">
        <w:r>
          <w:rPr>
            <w:lang w:eastAsia="fr-FR"/>
          </w:rPr>
          <w:lastRenderedPageBreak/>
          <w:t xml:space="preserve">Another great feature Apache Cordova has is that </w:t>
        </w:r>
      </w:ins>
      <w:ins w:id="729" w:author="Utilisateur de Microsoft Office" w:date="2015-07-07T17:25:00Z">
        <w:r>
          <w:rPr>
            <w:lang w:eastAsia="fr-FR"/>
          </w:rPr>
          <w:t>i</w:t>
        </w:r>
      </w:ins>
      <w:del w:id="730" w:author="Utilisateur de Microsoft Office" w:date="2015-07-07T17:25:00Z">
        <w:r w:rsidR="00E130D5" w:rsidRPr="00BA127F" w:rsidDel="003B64C9">
          <w:rPr>
            <w:lang w:eastAsia="fr-FR"/>
          </w:rPr>
          <w:delText>I</w:delText>
        </w:r>
      </w:del>
      <w:r w:rsidR="00E130D5" w:rsidRPr="00BA127F">
        <w:rPr>
          <w:lang w:eastAsia="fr-FR"/>
        </w:rPr>
        <w:t xml:space="preserve">t allows </w:t>
      </w:r>
      <w:del w:id="731" w:author="Utilisateur de Microsoft Office" w:date="2015-07-07T17:25:00Z">
        <w:r w:rsidR="00E130D5" w:rsidRPr="00BA127F" w:rsidDel="003B64C9">
          <w:rPr>
            <w:lang w:eastAsia="fr-FR"/>
          </w:rPr>
          <w:delText xml:space="preserve">for </w:delText>
        </w:r>
      </w:del>
      <w:r w:rsidR="00E130D5" w:rsidRPr="00BA127F">
        <w:rPr>
          <w:lang w:eastAsia="fr-FR"/>
        </w:rPr>
        <w:t xml:space="preserve">developers to access native device functionalities such as the </w:t>
      </w:r>
      <w:r w:rsidR="00E130D5" w:rsidRPr="00BA127F">
        <w:rPr>
          <w:i/>
          <w:lang w:eastAsia="fr-FR"/>
        </w:rPr>
        <w:t>camera</w:t>
      </w:r>
      <w:r w:rsidR="00E130D5" w:rsidRPr="00BA127F">
        <w:rPr>
          <w:lang w:eastAsia="fr-FR"/>
        </w:rPr>
        <w:t xml:space="preserve"> or the </w:t>
      </w:r>
      <w:r w:rsidR="00E130D5" w:rsidRPr="00BA127F">
        <w:rPr>
          <w:i/>
          <w:lang w:eastAsia="fr-FR"/>
        </w:rPr>
        <w:t>accelerometer</w:t>
      </w:r>
      <w:r w:rsidR="00E130D5" w:rsidRPr="00BA127F">
        <w:rPr>
          <w:lang w:eastAsia="fr-FR"/>
        </w:rPr>
        <w:t xml:space="preserve"> fro</w:t>
      </w:r>
      <w:r w:rsidR="00E130D5" w:rsidRPr="008F7F4C">
        <w:rPr>
          <w:lang w:eastAsia="fr-FR"/>
        </w:rPr>
        <w:t xml:space="preserve">m </w:t>
      </w:r>
      <w:r w:rsidR="00E130D5" w:rsidRPr="00BA127F">
        <w:rPr>
          <w:rStyle w:val="Emphase"/>
        </w:rPr>
        <w:t>JavaScript, as can be seen on Figures 2.</w:t>
      </w:r>
      <w:ins w:id="732" w:author="Utilisateur de Microsoft Office" w:date="2015-07-07T17:22:00Z">
        <w:r w:rsidR="00AD7DA6">
          <w:rPr>
            <w:rStyle w:val="Emphase"/>
          </w:rPr>
          <w:t>9</w:t>
        </w:r>
      </w:ins>
      <w:del w:id="733" w:author="Utilisateur de Microsoft Office" w:date="2015-07-07T17:22:00Z">
        <w:r w:rsidR="00E130D5" w:rsidRPr="00BA127F" w:rsidDel="00AD7DA6">
          <w:rPr>
            <w:rStyle w:val="Emphase"/>
          </w:rPr>
          <w:delText>8</w:delText>
        </w:r>
      </w:del>
      <w:r w:rsidR="00E130D5" w:rsidRPr="00BA127F">
        <w:rPr>
          <w:rStyle w:val="Emphase"/>
        </w:rPr>
        <w:t xml:space="preserve"> and 2.</w:t>
      </w:r>
      <w:del w:id="734" w:author="Utilisateur de Microsoft Office" w:date="2015-07-07T17:22:00Z">
        <w:r w:rsidR="00E130D5" w:rsidRPr="00BA127F" w:rsidDel="00834BF8">
          <w:rPr>
            <w:rStyle w:val="Emphase"/>
          </w:rPr>
          <w:delText>9</w:delText>
        </w:r>
      </w:del>
      <w:ins w:id="735" w:author="Utilisateur de Microsoft Office" w:date="2015-07-07T17:22:00Z">
        <w:r w:rsidR="00AD7DA6">
          <w:rPr>
            <w:rStyle w:val="Emphase"/>
          </w:rPr>
          <w:t>10</w:t>
        </w:r>
      </w:ins>
      <w:del w:id="736" w:author="Utilisateur de Microsoft Office" w:date="2015-07-07T17:22:00Z">
        <w:r w:rsidR="00E130D5" w:rsidRPr="00BA127F" w:rsidDel="00AD7DA6">
          <w:rPr>
            <w:rStyle w:val="Emphase"/>
          </w:rPr>
          <w:delText xml:space="preserve"> </w:delText>
        </w:r>
      </w:del>
      <w:del w:id="737" w:author="Utilisateur de Microsoft Office" w:date="2015-07-07T17:25:00Z">
        <w:r w:rsidR="00E130D5" w:rsidRPr="00BA127F" w:rsidDel="008F755E">
          <w:rPr>
            <w:rStyle w:val="Emphase"/>
          </w:rPr>
          <w:delText>or simply package a web application using platform’s SDK and thus, publish it on the platforms’</w:delText>
        </w:r>
      </w:del>
      <w:del w:id="738" w:author="Utilisateur de Microsoft Office" w:date="2015-07-07T17:22:00Z">
        <w:r w:rsidR="00E130D5" w:rsidRPr="00BA127F" w:rsidDel="00443956">
          <w:rPr>
            <w:rStyle w:val="Emphase"/>
          </w:rPr>
          <w:delText xml:space="preserve">respective </w:delText>
        </w:r>
      </w:del>
      <w:del w:id="739" w:author="Utilisateur de Microsoft Office" w:date="2015-07-07T17:25:00Z">
        <w:r w:rsidR="00E130D5" w:rsidRPr="00BA127F" w:rsidDel="008F755E">
          <w:rPr>
            <w:rStyle w:val="Emphase"/>
          </w:rPr>
          <w:delText>app store</w:delText>
        </w:r>
      </w:del>
      <w:r w:rsidR="00E130D5" w:rsidRPr="00BA127F">
        <w:rPr>
          <w:rStyle w:val="Emphase"/>
        </w:rPr>
        <w:t>.</w:t>
      </w:r>
    </w:p>
    <w:p w14:paraId="436CAC00" w14:textId="77777777" w:rsidR="00E130D5" w:rsidRPr="00BA127F" w:rsidRDefault="00E130D5" w:rsidP="00C03633">
      <w:pPr>
        <w:pStyle w:val="Sous-titre"/>
      </w:pPr>
      <w:r w:rsidRPr="00BA127F">
        <w:t>Cordova’s logic</w:t>
      </w:r>
    </w:p>
    <w:p w14:paraId="3B0F4B20" w14:textId="0CDFCF1F" w:rsidR="00E130D5" w:rsidRPr="00BA127F" w:rsidRDefault="00E130D5" w:rsidP="00E130D5">
      <w:pPr>
        <w:rPr>
          <w:rStyle w:val="Emphase"/>
        </w:rPr>
      </w:pPr>
      <w:r w:rsidRPr="00BA127F">
        <w:t xml:space="preserve">Cordova works </w:t>
      </w:r>
      <w:del w:id="740" w:author="Utilisateur de Microsoft Office" w:date="2015-07-07T17:25:00Z">
        <w:r w:rsidRPr="00BA127F" w:rsidDel="00E655D8">
          <w:delText xml:space="preserve">in </w:delText>
        </w:r>
      </w:del>
      <w:r w:rsidRPr="00BA127F">
        <w:t xml:space="preserve">hand in hand with a web application built by the developer. For the new </w:t>
      </w:r>
      <w:r w:rsidRPr="00BA127F">
        <w:rPr>
          <w:rStyle w:val="Emphase"/>
        </w:rPr>
        <w:t>INCA</w:t>
      </w:r>
      <w:r w:rsidRPr="00BA127F">
        <w:t xml:space="preserve"> application</w:t>
      </w:r>
      <w:r w:rsidRPr="008F7F4C">
        <w:t xml:space="preserve">, this web application is powered by </w:t>
      </w:r>
      <w:r w:rsidRPr="00BA127F">
        <w:rPr>
          <w:rStyle w:val="Emphase"/>
        </w:rPr>
        <w:t>Ionic</w:t>
      </w:r>
      <w:r w:rsidRPr="00BA127F">
        <w:t xml:space="preserve"> and </w:t>
      </w:r>
      <w:r w:rsidRPr="00BA127F">
        <w:rPr>
          <w:rStyle w:val="Emphase"/>
        </w:rPr>
        <w:t>Angular.</w:t>
      </w:r>
    </w:p>
    <w:p w14:paraId="54C1DD45" w14:textId="7D2030C6" w:rsidR="00E130D5" w:rsidRPr="00BA127F" w:rsidRDefault="00E130D5" w:rsidP="00E130D5">
      <w:r w:rsidRPr="00BA127F">
        <w:t>Cordova exposes a JavaScript API that allows developers to reach device natives functions.</w:t>
      </w:r>
      <w:r w:rsidRPr="00BA127F">
        <w:br/>
        <w:t>When a developer uses Cordova’s JavaScript API, the call goes through Cordova’s Native Libraries (Objective-C for IOS, Java for Android…) as shown in Figure 2.</w:t>
      </w:r>
      <w:ins w:id="741" w:author="Utilisateur de Microsoft Office" w:date="2015-07-07T17:25:00Z">
        <w:r w:rsidR="00B95194">
          <w:t>9</w:t>
        </w:r>
      </w:ins>
      <w:del w:id="742" w:author="Utilisateur de Microsoft Office" w:date="2015-07-07T17:25:00Z">
        <w:r w:rsidRPr="00BA127F" w:rsidDel="00B95194">
          <w:delText>8</w:delText>
        </w:r>
      </w:del>
      <w:r w:rsidRPr="00BA127F">
        <w:t xml:space="preserve"> and 2.</w:t>
      </w:r>
      <w:ins w:id="743" w:author="Utilisateur de Microsoft Office" w:date="2015-07-07T17:25:00Z">
        <w:r w:rsidR="001B40BE">
          <w:t>10</w:t>
        </w:r>
      </w:ins>
      <w:del w:id="744" w:author="Utilisateur de Microsoft Office" w:date="2015-07-07T17:25:00Z">
        <w:r w:rsidRPr="00BA127F" w:rsidDel="001B40BE">
          <w:delText>9</w:delText>
        </w:r>
      </w:del>
      <w:r w:rsidRPr="00BA127F">
        <w:t xml:space="preserve">. Given Cordova’s JavaScript libraries </w:t>
      </w:r>
      <w:r w:rsidRPr="008F7F4C">
        <w:t xml:space="preserve">are </w:t>
      </w:r>
      <w:r w:rsidRPr="00BA127F">
        <w:t>cross-</w:t>
      </w:r>
      <w:del w:id="745" w:author="Utilisateur de Microsoft Office" w:date="2015-07-07T17:25:00Z">
        <w:r w:rsidRPr="00BA127F" w:rsidDel="00A123FA">
          <w:delText>platform,</w:delText>
        </w:r>
      </w:del>
      <w:ins w:id="746" w:author="Utilisateur de Microsoft Office" w:date="2015-07-07T17:25:00Z">
        <w:r w:rsidR="00A123FA" w:rsidRPr="00BA127F">
          <w:t>platform;</w:t>
        </w:r>
      </w:ins>
      <w:r w:rsidRPr="00BA127F">
        <w:t xml:space="preserve"> any application can be ported to another platform or device. </w:t>
      </w:r>
    </w:p>
    <w:p w14:paraId="2C528752" w14:textId="77777777" w:rsidR="00E130D5" w:rsidRPr="008F7F4C" w:rsidRDefault="00E130D5" w:rsidP="00E130D5">
      <w:pPr>
        <w:keepNext/>
      </w:pPr>
      <w:r w:rsidRPr="00EB19D0">
        <w:rPr>
          <w:noProof/>
          <w:lang w:val="fr-FR" w:eastAsia="fr-FR"/>
        </w:rPr>
        <w:drawing>
          <wp:inline distT="0" distB="0" distL="0" distR="0" wp14:anchorId="0E2F2D44" wp14:editId="42E830BE">
            <wp:extent cx="4938183" cy="2776493"/>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dova_framework.png"/>
                    <pic:cNvPicPr/>
                  </pic:nvPicPr>
                  <pic:blipFill>
                    <a:blip r:embed="rId48">
                      <a:extLst>
                        <a:ext uri="{28A0092B-C50C-407E-A947-70E740481C1C}">
                          <a14:useLocalDpi xmlns:a14="http://schemas.microsoft.com/office/drawing/2010/main" val="0"/>
                        </a:ext>
                      </a:extLst>
                    </a:blip>
                    <a:stretch>
                      <a:fillRect/>
                    </a:stretch>
                  </pic:blipFill>
                  <pic:spPr>
                    <a:xfrm>
                      <a:off x="0" y="0"/>
                      <a:ext cx="4938183" cy="2776493"/>
                    </a:xfrm>
                    <a:prstGeom prst="rect">
                      <a:avLst/>
                    </a:prstGeom>
                  </pic:spPr>
                </pic:pic>
              </a:graphicData>
            </a:graphic>
          </wp:inline>
        </w:drawing>
      </w:r>
    </w:p>
    <w:p w14:paraId="751E13CD" w14:textId="46DC4297" w:rsidR="00E130D5" w:rsidRPr="00BA127F" w:rsidRDefault="00E130D5" w:rsidP="003225BE">
      <w:pPr>
        <w:pStyle w:val="Lgende"/>
      </w:pPr>
      <w:bookmarkStart w:id="747" w:name="_Toc424076186"/>
      <w:r w:rsidRPr="00BA127F">
        <w:t xml:space="preserve">FIGURE </w:t>
      </w:r>
      <w:ins w:id="748" w:author="Utilisateur de Microsoft Office" w:date="2015-07-07T22:54:00Z">
        <w:r w:rsidR="006A37D4">
          <w:fldChar w:fldCharType="begin"/>
        </w:r>
        <w:r w:rsidR="006A37D4">
          <w:instrText xml:space="preserve"> STYLEREF 1 \s </w:instrText>
        </w:r>
      </w:ins>
      <w:r w:rsidR="006A37D4">
        <w:fldChar w:fldCharType="separate"/>
      </w:r>
      <w:r w:rsidR="006A37D4">
        <w:rPr>
          <w:noProof/>
        </w:rPr>
        <w:t>2</w:t>
      </w:r>
      <w:ins w:id="749"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750" w:author="Utilisateur de Microsoft Office" w:date="2015-07-07T22:54:00Z">
        <w:r w:rsidR="006A37D4">
          <w:rPr>
            <w:noProof/>
          </w:rPr>
          <w:t>9</w:t>
        </w:r>
        <w:r w:rsidR="006A37D4">
          <w:fldChar w:fldCharType="end"/>
        </w:r>
      </w:ins>
      <w:del w:id="751"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2</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8</w:delText>
        </w:r>
        <w:r w:rsidRPr="00BA127F" w:rsidDel="0061365E">
          <w:fldChar w:fldCharType="end"/>
        </w:r>
      </w:del>
      <w:r w:rsidRPr="00BA127F">
        <w:t xml:space="preserve"> – APACHE CORDOVA’S LOGIC</w:t>
      </w:r>
      <w:bookmarkEnd w:id="747"/>
    </w:p>
    <w:p w14:paraId="1DEA9676" w14:textId="77777777" w:rsidR="00E130D5" w:rsidRPr="008F7F4C" w:rsidRDefault="00E130D5" w:rsidP="00E130D5">
      <w:pPr>
        <w:keepNext/>
        <w:jc w:val="center"/>
      </w:pPr>
      <w:r w:rsidRPr="007335B8">
        <w:rPr>
          <w:noProof/>
          <w:lang w:val="fr-FR" w:eastAsia="fr-FR"/>
        </w:rPr>
        <w:lastRenderedPageBreak/>
        <w:drawing>
          <wp:inline distT="0" distB="0" distL="0" distR="0" wp14:anchorId="60A2B4D9" wp14:editId="5D00E224">
            <wp:extent cx="2675425" cy="520932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dova-logic.png"/>
                    <pic:cNvPicPr/>
                  </pic:nvPicPr>
                  <pic:blipFill>
                    <a:blip r:embed="rId49">
                      <a:extLst>
                        <a:ext uri="{28A0092B-C50C-407E-A947-70E740481C1C}">
                          <a14:useLocalDpi xmlns:a14="http://schemas.microsoft.com/office/drawing/2010/main" val="0"/>
                        </a:ext>
                      </a:extLst>
                    </a:blip>
                    <a:stretch>
                      <a:fillRect/>
                    </a:stretch>
                  </pic:blipFill>
                  <pic:spPr>
                    <a:xfrm>
                      <a:off x="0" y="0"/>
                      <a:ext cx="2677825" cy="5214000"/>
                    </a:xfrm>
                    <a:prstGeom prst="rect">
                      <a:avLst/>
                    </a:prstGeom>
                    <a:extLst>
                      <a:ext uri="{FAA26D3D-D897-4be2-8F04-BA451C77F1D7}">
                        <ma14:placeholderFlag xmlns:ma14="http://schemas.microsoft.com/office/mac/drawingml/2011/main"/>
                      </a:ext>
                    </a:extLst>
                  </pic:spPr>
                </pic:pic>
              </a:graphicData>
            </a:graphic>
          </wp:inline>
        </w:drawing>
      </w:r>
    </w:p>
    <w:p w14:paraId="4B9AF16D" w14:textId="047E9401" w:rsidR="00E130D5" w:rsidRPr="00BA127F" w:rsidRDefault="00E130D5" w:rsidP="003225BE">
      <w:pPr>
        <w:pStyle w:val="Lgende"/>
      </w:pPr>
      <w:bookmarkStart w:id="752" w:name="_Toc424076187"/>
      <w:r w:rsidRPr="00BA127F">
        <w:t xml:space="preserve">FIGURE </w:t>
      </w:r>
      <w:ins w:id="753" w:author="Utilisateur de Microsoft Office" w:date="2015-07-07T22:54:00Z">
        <w:r w:rsidR="006A37D4">
          <w:fldChar w:fldCharType="begin"/>
        </w:r>
        <w:r w:rsidR="006A37D4">
          <w:instrText xml:space="preserve"> STYLEREF 1 \s </w:instrText>
        </w:r>
      </w:ins>
      <w:r w:rsidR="006A37D4">
        <w:fldChar w:fldCharType="separate"/>
      </w:r>
      <w:r w:rsidR="006A37D4">
        <w:rPr>
          <w:noProof/>
        </w:rPr>
        <w:t>2</w:t>
      </w:r>
      <w:ins w:id="754"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755" w:author="Utilisateur de Microsoft Office" w:date="2015-07-07T22:54:00Z">
        <w:r w:rsidR="006A37D4">
          <w:rPr>
            <w:noProof/>
          </w:rPr>
          <w:t>10</w:t>
        </w:r>
        <w:r w:rsidR="006A37D4">
          <w:fldChar w:fldCharType="end"/>
        </w:r>
      </w:ins>
      <w:del w:id="756"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2</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9</w:delText>
        </w:r>
        <w:r w:rsidRPr="00BA127F" w:rsidDel="0061365E">
          <w:fldChar w:fldCharType="end"/>
        </w:r>
      </w:del>
      <w:r w:rsidRPr="00BA127F">
        <w:t xml:space="preserve"> – APACHE CORDOVA’S LOGIC DETAILS</w:t>
      </w:r>
      <w:bookmarkEnd w:id="752"/>
    </w:p>
    <w:p w14:paraId="122CC428" w14:textId="77777777" w:rsidR="00E130D5" w:rsidRPr="00BA127F" w:rsidRDefault="00E130D5" w:rsidP="00E130D5">
      <w:r w:rsidRPr="00BA127F">
        <w:t xml:space="preserve">The UI of a </w:t>
      </w:r>
      <w:r w:rsidRPr="006E7422">
        <w:rPr>
          <w:rStyle w:val="Emphase"/>
          <w:rPrChange w:id="757" w:author="Utilisateur de Microsoft Office" w:date="2015-07-07T17:26:00Z">
            <w:rPr/>
          </w:rPrChange>
        </w:rPr>
        <w:t>Cordova</w:t>
      </w:r>
      <w:r w:rsidRPr="00BA127F">
        <w:t xml:space="preserve"> Application is in reality a simple </w:t>
      </w:r>
      <w:proofErr w:type="spellStart"/>
      <w:r w:rsidRPr="006E7422">
        <w:rPr>
          <w:rStyle w:val="Emphase"/>
          <w:rPrChange w:id="758" w:author="Utilisateur de Microsoft Office" w:date="2015-07-07T17:26:00Z">
            <w:rPr/>
          </w:rPrChange>
        </w:rPr>
        <w:t>WebView</w:t>
      </w:r>
      <w:proofErr w:type="spellEnd"/>
      <w:r w:rsidRPr="00BA127F">
        <w:t xml:space="preserve"> embedded in a native container that fills the full screen of the device. Therefore, only the native container changes between operating systems (</w:t>
      </w:r>
      <w:r w:rsidRPr="00BA127F">
        <w:rPr>
          <w:rStyle w:val="Emphase"/>
        </w:rPr>
        <w:t>OS</w:t>
      </w:r>
      <w:r w:rsidRPr="00BA127F">
        <w:t xml:space="preserve">) and the </w:t>
      </w:r>
      <w:proofErr w:type="spellStart"/>
      <w:r w:rsidRPr="006E7422">
        <w:rPr>
          <w:rStyle w:val="Emphase"/>
          <w:rPrChange w:id="759" w:author="Utilisateur de Microsoft Office" w:date="2015-07-07T17:26:00Z">
            <w:rPr/>
          </w:rPrChange>
        </w:rPr>
        <w:t>WebView</w:t>
      </w:r>
      <w:proofErr w:type="spellEnd"/>
      <w:r w:rsidRPr="00BA127F">
        <w:t xml:space="preserve"> content remains the same.</w:t>
      </w:r>
    </w:p>
    <w:p w14:paraId="5A6DF90A" w14:textId="77777777" w:rsidR="00E130D5" w:rsidRPr="00BA127F" w:rsidRDefault="00E130D5" w:rsidP="00E130D5">
      <w:r w:rsidRPr="00BA127F">
        <w:t>The web application (</w:t>
      </w:r>
      <w:r w:rsidRPr="006E7422">
        <w:rPr>
          <w:rStyle w:val="Emphase"/>
          <w:rPrChange w:id="760" w:author="Utilisateur de Microsoft Office" w:date="2015-07-07T17:26:00Z">
            <w:rPr/>
          </w:rPrChange>
        </w:rPr>
        <w:t>Angular</w:t>
      </w:r>
      <w:r w:rsidRPr="00BA127F">
        <w:t>/</w:t>
      </w:r>
      <w:r w:rsidRPr="006E7422">
        <w:rPr>
          <w:rStyle w:val="Emphase"/>
          <w:rPrChange w:id="761" w:author="Utilisateur de Microsoft Office" w:date="2015-07-07T17:26:00Z">
            <w:rPr/>
          </w:rPrChange>
        </w:rPr>
        <w:t>Ionic</w:t>
      </w:r>
      <w:r w:rsidRPr="00BA127F">
        <w:t xml:space="preserve"> in the case of the new </w:t>
      </w:r>
      <w:r w:rsidRPr="006E7422">
        <w:rPr>
          <w:rStyle w:val="Emphase"/>
          <w:rPrChange w:id="762" w:author="Utilisateur de Microsoft Office" w:date="2015-07-07T17:26:00Z">
            <w:rPr/>
          </w:rPrChange>
        </w:rPr>
        <w:t>INCA</w:t>
      </w:r>
      <w:r w:rsidRPr="00BA127F">
        <w:t xml:space="preserve"> application) is contained within the native application, allowing everything to be packaged as a regular application using the platform’s </w:t>
      </w:r>
      <w:r w:rsidRPr="006E7422">
        <w:rPr>
          <w:rStyle w:val="Emphase"/>
          <w:rPrChange w:id="763" w:author="Utilisateur de Microsoft Office" w:date="2015-07-07T17:26:00Z">
            <w:rPr/>
          </w:rPrChange>
        </w:rPr>
        <w:t>SDK</w:t>
      </w:r>
      <w:r w:rsidRPr="00BA127F">
        <w:t>. This means it can be published on each platform’s application store.</w:t>
      </w:r>
    </w:p>
    <w:p w14:paraId="47F7CB8D" w14:textId="77777777" w:rsidR="00E130D5" w:rsidRPr="00BA127F" w:rsidRDefault="00E130D5" w:rsidP="00C03633">
      <w:pPr>
        <w:pStyle w:val="Sous-titre"/>
      </w:pPr>
      <w:r w:rsidRPr="00BA127F">
        <w:t>Portability</w:t>
      </w:r>
    </w:p>
    <w:p w14:paraId="0848AEAD" w14:textId="77777777" w:rsidR="00E130D5" w:rsidRPr="00BA127F" w:rsidRDefault="00E130D5" w:rsidP="00E130D5">
      <w:r w:rsidRPr="00BA127F">
        <w:t>Cordova provides uniform libraries available for the following platforms:</w:t>
      </w:r>
    </w:p>
    <w:p w14:paraId="6761DD24" w14:textId="77777777" w:rsidR="00E130D5" w:rsidRPr="00BA127F" w:rsidRDefault="00E130D5" w:rsidP="00E130D5">
      <w:pPr>
        <w:pStyle w:val="Pardeliste"/>
        <w:numPr>
          <w:ilvl w:val="0"/>
          <w:numId w:val="18"/>
        </w:numPr>
        <w:rPr>
          <w:lang w:eastAsia="fr-FR"/>
        </w:rPr>
        <w:sectPr w:rsidR="00E130D5" w:rsidRPr="00BA127F" w:rsidSect="005C07AF">
          <w:type w:val="continuous"/>
          <w:pgSz w:w="11900" w:h="16840"/>
          <w:pgMar w:top="1417" w:right="1134" w:bottom="1417" w:left="2268" w:header="708" w:footer="708" w:gutter="0"/>
          <w:cols w:space="708"/>
        </w:sectPr>
      </w:pPr>
    </w:p>
    <w:p w14:paraId="306D940F" w14:textId="75F65E1B" w:rsidR="00E130D5" w:rsidRPr="00BA127F" w:rsidRDefault="00496434" w:rsidP="00E130D5">
      <w:pPr>
        <w:pStyle w:val="Pardeliste"/>
        <w:numPr>
          <w:ilvl w:val="0"/>
          <w:numId w:val="18"/>
        </w:numPr>
        <w:rPr>
          <w:lang w:eastAsia="fr-FR"/>
        </w:rPr>
      </w:pPr>
      <w:r>
        <w:rPr>
          <w:lang w:eastAsia="fr-FR"/>
        </w:rPr>
        <w:lastRenderedPageBreak/>
        <w:t>I</w:t>
      </w:r>
      <w:r w:rsidR="00E130D5" w:rsidRPr="00BA127F">
        <w:rPr>
          <w:lang w:eastAsia="fr-FR"/>
        </w:rPr>
        <w:t>OS</w:t>
      </w:r>
    </w:p>
    <w:p w14:paraId="76D5BF17" w14:textId="77777777" w:rsidR="00E130D5" w:rsidRPr="00BA127F" w:rsidRDefault="00E130D5" w:rsidP="00E130D5">
      <w:pPr>
        <w:pStyle w:val="Pardeliste"/>
        <w:numPr>
          <w:ilvl w:val="0"/>
          <w:numId w:val="18"/>
        </w:numPr>
      </w:pPr>
      <w:r w:rsidRPr="00BA127F">
        <w:rPr>
          <w:lang w:eastAsia="fr-FR"/>
        </w:rPr>
        <w:t>Android</w:t>
      </w:r>
    </w:p>
    <w:p w14:paraId="0110C5AD" w14:textId="77777777" w:rsidR="00E130D5" w:rsidRPr="00BA127F" w:rsidRDefault="00E130D5" w:rsidP="00E130D5">
      <w:pPr>
        <w:pStyle w:val="Pardeliste"/>
        <w:numPr>
          <w:ilvl w:val="0"/>
          <w:numId w:val="18"/>
        </w:numPr>
      </w:pPr>
      <w:r w:rsidRPr="00BA127F">
        <w:rPr>
          <w:lang w:eastAsia="fr-FR"/>
        </w:rPr>
        <w:t xml:space="preserve"> Blackberry</w:t>
      </w:r>
    </w:p>
    <w:p w14:paraId="7B7C3C1C" w14:textId="77777777" w:rsidR="00E130D5" w:rsidRPr="00BA127F" w:rsidRDefault="00E130D5" w:rsidP="00E130D5">
      <w:pPr>
        <w:pStyle w:val="Pardeliste"/>
        <w:numPr>
          <w:ilvl w:val="0"/>
          <w:numId w:val="18"/>
        </w:numPr>
      </w:pPr>
      <w:r w:rsidRPr="00BA127F">
        <w:rPr>
          <w:lang w:eastAsia="fr-FR"/>
        </w:rPr>
        <w:lastRenderedPageBreak/>
        <w:t>Windows Phone</w:t>
      </w:r>
    </w:p>
    <w:p w14:paraId="681AFC33" w14:textId="7392771B" w:rsidR="00E130D5" w:rsidRPr="00BA127F" w:rsidRDefault="00496434" w:rsidP="00E130D5">
      <w:pPr>
        <w:pStyle w:val="Pardeliste"/>
        <w:numPr>
          <w:ilvl w:val="0"/>
          <w:numId w:val="18"/>
        </w:numPr>
      </w:pPr>
      <w:r>
        <w:rPr>
          <w:lang w:eastAsia="fr-FR"/>
        </w:rPr>
        <w:t>P</w:t>
      </w:r>
      <w:r w:rsidR="00E130D5" w:rsidRPr="00BA127F">
        <w:rPr>
          <w:lang w:eastAsia="fr-FR"/>
        </w:rPr>
        <w:t xml:space="preserve">alm </w:t>
      </w:r>
      <w:proofErr w:type="spellStart"/>
      <w:r w:rsidR="00E130D5" w:rsidRPr="00BA127F">
        <w:rPr>
          <w:lang w:eastAsia="fr-FR"/>
        </w:rPr>
        <w:t>WebOS</w:t>
      </w:r>
      <w:proofErr w:type="spellEnd"/>
    </w:p>
    <w:p w14:paraId="6E4A29D5" w14:textId="77777777" w:rsidR="00E130D5" w:rsidRPr="00BA127F" w:rsidRDefault="00E130D5" w:rsidP="00E130D5">
      <w:pPr>
        <w:pStyle w:val="Pardeliste"/>
        <w:numPr>
          <w:ilvl w:val="0"/>
          <w:numId w:val="18"/>
        </w:numPr>
      </w:pPr>
      <w:proofErr w:type="spellStart"/>
      <w:r w:rsidRPr="00BA127F">
        <w:rPr>
          <w:lang w:eastAsia="fr-FR"/>
        </w:rPr>
        <w:t>Bada</w:t>
      </w:r>
      <w:proofErr w:type="spellEnd"/>
    </w:p>
    <w:p w14:paraId="2E33D381" w14:textId="77777777" w:rsidR="00E130D5" w:rsidRPr="00BA127F" w:rsidRDefault="00E130D5" w:rsidP="00E130D5">
      <w:pPr>
        <w:pStyle w:val="Pardeliste"/>
        <w:numPr>
          <w:ilvl w:val="0"/>
          <w:numId w:val="18"/>
        </w:numPr>
      </w:pPr>
      <w:r w:rsidRPr="00BA127F">
        <w:rPr>
          <w:lang w:eastAsia="fr-FR"/>
        </w:rPr>
        <w:lastRenderedPageBreak/>
        <w:t xml:space="preserve"> Symbian.</w:t>
      </w:r>
    </w:p>
    <w:p w14:paraId="1545D0E9" w14:textId="77777777" w:rsidR="00E130D5" w:rsidRPr="00BA127F" w:rsidRDefault="00E130D5" w:rsidP="00E130D5">
      <w:pPr>
        <w:rPr>
          <w:lang w:eastAsia="fr-FR"/>
        </w:rPr>
        <w:sectPr w:rsidR="00E130D5" w:rsidRPr="00BA127F" w:rsidSect="005C07AF">
          <w:type w:val="continuous"/>
          <w:pgSz w:w="11900" w:h="16840"/>
          <w:pgMar w:top="1417" w:right="1134" w:bottom="1417" w:left="2268" w:header="708" w:footer="708" w:gutter="0"/>
          <w:cols w:num="2" w:space="708"/>
        </w:sectPr>
      </w:pPr>
    </w:p>
    <w:p w14:paraId="326C3457" w14:textId="77777777" w:rsidR="00E130D5" w:rsidRPr="00BA127F" w:rsidRDefault="00E130D5" w:rsidP="00E130D5"/>
    <w:p w14:paraId="7C20C232" w14:textId="77777777" w:rsidR="00E130D5" w:rsidRPr="00BA127F" w:rsidRDefault="00E130D5" w:rsidP="00805FCB">
      <w:pPr>
        <w:pStyle w:val="Titre2"/>
      </w:pPr>
      <w:bookmarkStart w:id="764" w:name="_Ref297900483"/>
      <w:bookmarkStart w:id="765" w:name="_Toc424076150"/>
      <w:proofErr w:type="spellStart"/>
      <w:r w:rsidRPr="00BA127F">
        <w:t>iBeacon</w:t>
      </w:r>
      <w:bookmarkEnd w:id="764"/>
      <w:bookmarkEnd w:id="765"/>
      <w:proofErr w:type="spellEnd"/>
    </w:p>
    <w:p w14:paraId="0FC6FB24" w14:textId="0F7A5432" w:rsidR="00E130D5" w:rsidRPr="00BA127F" w:rsidRDefault="00E130D5" w:rsidP="00E130D5">
      <w:proofErr w:type="spellStart"/>
      <w:r w:rsidRPr="00BA127F">
        <w:rPr>
          <w:rStyle w:val="Emphase"/>
        </w:rPr>
        <w:t>iBeacon</w:t>
      </w:r>
      <w:proofErr w:type="spellEnd"/>
      <w:r w:rsidRPr="00BA127F">
        <w:t xml:space="preserve"> </w:t>
      </w:r>
      <w:r w:rsidRPr="008F7F4C">
        <w:t>is a</w:t>
      </w:r>
      <w:r w:rsidRPr="00BA127F">
        <w:t xml:space="preserve"> protocol now used by many vendors that was standardized by Apple at the Apple Worldwide Developers Conference in 2013</w:t>
      </w:r>
      <w:r w:rsidRPr="00BA127F">
        <w:rPr>
          <w:rStyle w:val="Emphase"/>
        </w:rPr>
        <w:t>iBeacon</w:t>
      </w:r>
      <w:r w:rsidRPr="00BA127F">
        <w:t xml:space="preserve"> compatible hardware (beacons) are Bluetooth</w:t>
      </w:r>
      <w:ins w:id="766" w:author="Yvann Argentin" w:date="2015-07-07T15:05:00Z">
        <w:r w:rsidR="00496434">
          <w:t xml:space="preserve"> </w:t>
        </w:r>
      </w:ins>
      <w:r w:rsidRPr="00BA127F">
        <w:t>low energy transmitters broadcasting their identifier to nearby portable electronic devices.</w:t>
      </w:r>
    </w:p>
    <w:p w14:paraId="5F9D5B09" w14:textId="77777777" w:rsidR="00E130D5" w:rsidRPr="00BA127F" w:rsidRDefault="00E130D5" w:rsidP="00E130D5">
      <w:r w:rsidRPr="00BA127F">
        <w:t xml:space="preserve">The </w:t>
      </w:r>
      <w:r w:rsidRPr="00BA127F">
        <w:rPr>
          <w:rStyle w:val="Emphase"/>
        </w:rPr>
        <w:t>INCA</w:t>
      </w:r>
      <w:r w:rsidRPr="00BA127F">
        <w:t xml:space="preserve"> project uses </w:t>
      </w:r>
      <w:proofErr w:type="spellStart"/>
      <w:r w:rsidRPr="00BA127F">
        <w:rPr>
          <w:rStyle w:val="Emphase"/>
        </w:rPr>
        <w:t>Estimote</w:t>
      </w:r>
      <w:proofErr w:type="spellEnd"/>
      <w:r w:rsidRPr="00BA127F">
        <w:rPr>
          <w:b/>
        </w:rPr>
        <w:t xml:space="preserve"> </w:t>
      </w:r>
      <w:r w:rsidRPr="00BA127F">
        <w:rPr>
          <w:rStyle w:val="Emphase"/>
        </w:rPr>
        <w:t>Beacons.</w:t>
      </w:r>
      <w:r w:rsidRPr="00BA127F">
        <w:t xml:space="preserve"> They’re powered by a small battery and feature an ARM 32-bit Cortex M0 </w:t>
      </w:r>
      <w:r w:rsidRPr="00BA127F">
        <w:rPr>
          <w:rStyle w:val="Emphase"/>
        </w:rPr>
        <w:t>CPU</w:t>
      </w:r>
      <w:r w:rsidRPr="00BA127F">
        <w:t xml:space="preserve">, local memory, a 2.4 </w:t>
      </w:r>
      <w:r w:rsidRPr="00BA127F">
        <w:rPr>
          <w:rStyle w:val="Emphase"/>
        </w:rPr>
        <w:t>GHz</w:t>
      </w:r>
      <w:r w:rsidRPr="00BA127F">
        <w:t xml:space="preserve"> radio using Bluetooth 4.0 Smart (</w:t>
      </w:r>
      <w:r w:rsidRPr="00BA127F">
        <w:rPr>
          <w:rStyle w:val="Emphase"/>
        </w:rPr>
        <w:t>BLE</w:t>
      </w:r>
      <w:r w:rsidRPr="00BA127F">
        <w:t xml:space="preserve">), temperature and motion sensors. Figure 2.10 illustrates such an </w:t>
      </w:r>
      <w:proofErr w:type="spellStart"/>
      <w:r w:rsidRPr="00BA127F">
        <w:t>Estimote</w:t>
      </w:r>
      <w:proofErr w:type="spellEnd"/>
      <w:r w:rsidRPr="00BA127F">
        <w:t xml:space="preserve"> Beacons.</w:t>
      </w:r>
      <w:r w:rsidRPr="00BA127F">
        <w:rPr>
          <w:noProof/>
          <w:lang w:eastAsia="fr-FR"/>
        </w:rPr>
        <w:t xml:space="preserve"> </w:t>
      </w:r>
    </w:p>
    <w:p w14:paraId="32BA42A2" w14:textId="77777777" w:rsidR="00E130D5" w:rsidRPr="008F7F4C" w:rsidRDefault="00E130D5" w:rsidP="00E130D5">
      <w:pPr>
        <w:keepNext/>
        <w:jc w:val="center"/>
      </w:pPr>
      <w:r w:rsidRPr="007335B8">
        <w:rPr>
          <w:noProof/>
          <w:lang w:val="fr-FR" w:eastAsia="fr-FR"/>
        </w:rPr>
        <w:drawing>
          <wp:inline distT="0" distB="0" distL="0" distR="0" wp14:anchorId="05F05BD8" wp14:editId="71001BFF">
            <wp:extent cx="3691890" cy="3794760"/>
            <wp:effectExtent l="0" t="0" r="0" b="0"/>
            <wp:docPr id="18" name="Image 18" descr="mon disque:Users:Yvann:Documents:bachelor:bachelorproject:doc:images:inside-estimote-bea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n disque:Users:Yvann:Documents:bachelor:bachelorproject:doc:images:inside-estimote-beacon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1890" cy="379476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E9B1CF1" w14:textId="1310E2BD" w:rsidR="00E130D5" w:rsidRPr="00BA127F" w:rsidRDefault="00E130D5" w:rsidP="003225BE">
      <w:pPr>
        <w:pStyle w:val="Lgende"/>
      </w:pPr>
      <w:bookmarkStart w:id="767" w:name="_Toc424076188"/>
      <w:r w:rsidRPr="00BA127F">
        <w:t xml:space="preserve">FIGURE </w:t>
      </w:r>
      <w:ins w:id="768" w:author="Utilisateur de Microsoft Office" w:date="2015-07-07T22:54:00Z">
        <w:r w:rsidR="006A37D4">
          <w:fldChar w:fldCharType="begin"/>
        </w:r>
        <w:r w:rsidR="006A37D4">
          <w:instrText xml:space="preserve"> STYLEREF 1 \s </w:instrText>
        </w:r>
      </w:ins>
      <w:r w:rsidR="006A37D4">
        <w:fldChar w:fldCharType="separate"/>
      </w:r>
      <w:r w:rsidR="006A37D4">
        <w:rPr>
          <w:noProof/>
        </w:rPr>
        <w:t>2</w:t>
      </w:r>
      <w:ins w:id="769"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770" w:author="Utilisateur de Microsoft Office" w:date="2015-07-07T22:54:00Z">
        <w:r w:rsidR="006A37D4">
          <w:rPr>
            <w:noProof/>
          </w:rPr>
          <w:t>11</w:t>
        </w:r>
        <w:r w:rsidR="006A37D4">
          <w:fldChar w:fldCharType="end"/>
        </w:r>
      </w:ins>
      <w:del w:id="771"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2</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10</w:delText>
        </w:r>
        <w:r w:rsidRPr="00BA127F" w:rsidDel="0061365E">
          <w:fldChar w:fldCharType="end"/>
        </w:r>
      </w:del>
      <w:r w:rsidRPr="00BA127F">
        <w:t xml:space="preserve"> – ESTIMOTE BEACON BREAKDOWN</w:t>
      </w:r>
      <w:bookmarkEnd w:id="767"/>
    </w:p>
    <w:p w14:paraId="0FB20619" w14:textId="77777777" w:rsidR="00E130D5" w:rsidRPr="00BA127F" w:rsidRDefault="00E130D5" w:rsidP="00C03633">
      <w:pPr>
        <w:pStyle w:val="Sous-titre"/>
      </w:pPr>
      <w:r w:rsidRPr="00BA127F">
        <w:t xml:space="preserve">Bluetooth 4.0 </w:t>
      </w:r>
      <w:r>
        <w:t>LE (low energy)</w:t>
      </w:r>
    </w:p>
    <w:p w14:paraId="3BA09791" w14:textId="11562406" w:rsidR="00E130D5" w:rsidRPr="00BA127F" w:rsidRDefault="00E130D5" w:rsidP="00E130D5">
      <w:r w:rsidRPr="00BA127F">
        <w:rPr>
          <w:rStyle w:val="Emphase"/>
        </w:rPr>
        <w:t>Bluetooth</w:t>
      </w:r>
      <w:r w:rsidRPr="00BA127F">
        <w:t xml:space="preserve"> </w:t>
      </w:r>
      <w:r w:rsidRPr="00BA127F">
        <w:rPr>
          <w:rStyle w:val="Emphase"/>
        </w:rPr>
        <w:t xml:space="preserve">4.0 </w:t>
      </w:r>
      <w:del w:id="772" w:author="Utilisateur de Microsoft Office" w:date="2015-07-07T17:27:00Z">
        <w:r w:rsidRPr="00BA127F" w:rsidDel="00DF03AF">
          <w:rPr>
            <w:rStyle w:val="Emphase"/>
          </w:rPr>
          <w:delText>smart</w:delText>
        </w:r>
        <w:r w:rsidRPr="00BA127F" w:rsidDel="00DF03AF">
          <w:delText xml:space="preserve"> </w:delText>
        </w:r>
      </w:del>
      <w:ins w:id="773" w:author="Utilisateur de Microsoft Office" w:date="2015-07-07T17:27:00Z">
        <w:r w:rsidR="00DF03AF">
          <w:rPr>
            <w:rStyle w:val="Emphase"/>
          </w:rPr>
          <w:t>LE</w:t>
        </w:r>
        <w:r w:rsidR="00DF03AF" w:rsidRPr="00BA127F">
          <w:t xml:space="preserve"> </w:t>
        </w:r>
      </w:ins>
      <w:r w:rsidRPr="00BA127F">
        <w:t xml:space="preserve">is not to be mistaken with the first versions of </w:t>
      </w:r>
      <w:r w:rsidRPr="00BA127F">
        <w:rPr>
          <w:rStyle w:val="Emphase"/>
        </w:rPr>
        <w:t>Bluetooth</w:t>
      </w:r>
      <w:r w:rsidRPr="00BA127F">
        <w:t xml:space="preserve"> that needed pairing and never actually worked as expected.</w:t>
      </w:r>
    </w:p>
    <w:p w14:paraId="1AE36F25" w14:textId="77777777" w:rsidR="00E130D5" w:rsidRPr="008F7F4C" w:rsidRDefault="00E130D5" w:rsidP="00E130D5">
      <w:r w:rsidRPr="00BA127F">
        <w:rPr>
          <w:rStyle w:val="Emphase"/>
        </w:rPr>
        <w:t>Nokia</w:t>
      </w:r>
      <w:r w:rsidRPr="00BA127F">
        <w:t xml:space="preserve"> has standardized </w:t>
      </w:r>
      <w:r w:rsidRPr="00BA127F">
        <w:rPr>
          <w:rStyle w:val="Emphase"/>
        </w:rPr>
        <w:t>Bluetooth</w:t>
      </w:r>
      <w:r w:rsidRPr="00BA127F">
        <w:t xml:space="preserve"> </w:t>
      </w:r>
      <w:r w:rsidRPr="00BA127F">
        <w:rPr>
          <w:rStyle w:val="Emphase"/>
        </w:rPr>
        <w:t>4.0 smart</w:t>
      </w:r>
      <w:r w:rsidRPr="00BA127F">
        <w:t xml:space="preserve"> and it is implemented in many modern smartphones and devices.</w:t>
      </w:r>
    </w:p>
    <w:p w14:paraId="222B8D46" w14:textId="77777777" w:rsidR="00E130D5" w:rsidRPr="00BA127F" w:rsidRDefault="00E130D5" w:rsidP="00C03633">
      <w:pPr>
        <w:pStyle w:val="Sous-titre"/>
      </w:pPr>
      <w:r w:rsidRPr="008F7F4C">
        <w:lastRenderedPageBreak/>
        <w:t>Signal ranging and proximity</w:t>
      </w:r>
      <w:r w:rsidRPr="00BA127F">
        <w:t xml:space="preserve"> measuring</w:t>
      </w:r>
    </w:p>
    <w:p w14:paraId="7BD77E0F" w14:textId="77777777" w:rsidR="00E130D5" w:rsidRPr="00BA127F" w:rsidRDefault="00E130D5" w:rsidP="00E130D5">
      <w:r w:rsidRPr="00BA127F">
        <w:t xml:space="preserve">As represented on Figure 2.5 </w:t>
      </w:r>
      <w:proofErr w:type="spellStart"/>
      <w:r w:rsidRPr="00BA127F">
        <w:rPr>
          <w:rStyle w:val="Emphase"/>
        </w:rPr>
        <w:t>Estimote</w:t>
      </w:r>
      <w:proofErr w:type="spellEnd"/>
      <w:r w:rsidRPr="00BA127F">
        <w:rPr>
          <w:b/>
        </w:rPr>
        <w:t xml:space="preserve"> </w:t>
      </w:r>
      <w:r w:rsidRPr="00BA127F">
        <w:rPr>
          <w:rStyle w:val="Emphase"/>
        </w:rPr>
        <w:t>Beacons</w:t>
      </w:r>
      <w:r w:rsidRPr="00BA127F">
        <w:rPr>
          <w:b/>
        </w:rPr>
        <w:t xml:space="preserve"> </w:t>
      </w:r>
      <w:r w:rsidRPr="00BA127F">
        <w:t>are broadcasting their signal at a regular timeframe to all compatible devices</w:t>
      </w:r>
      <w:r w:rsidRPr="008F7F4C">
        <w:t>.</w:t>
      </w:r>
      <w:r w:rsidRPr="00BA127F">
        <w:t xml:space="preserve"> The maximal range of </w:t>
      </w:r>
      <w:proofErr w:type="spellStart"/>
      <w:r w:rsidRPr="00BA127F">
        <w:rPr>
          <w:rStyle w:val="Emphase"/>
        </w:rPr>
        <w:t>Estimote</w:t>
      </w:r>
      <w:proofErr w:type="spellEnd"/>
      <w:r w:rsidRPr="00BA127F">
        <w:rPr>
          <w:b/>
        </w:rPr>
        <w:t xml:space="preserve"> </w:t>
      </w:r>
      <w:r w:rsidRPr="00BA127F">
        <w:rPr>
          <w:rStyle w:val="Emphase"/>
        </w:rPr>
        <w:t>Beacons</w:t>
      </w:r>
      <w:r w:rsidRPr="00BA127F">
        <w:t xml:space="preserve"> is 70m in an interference free environment. In real world conditions, depending on obstacles, a range of 40-50m should be expected.</w:t>
      </w:r>
    </w:p>
    <w:p w14:paraId="150BF82B" w14:textId="77777777" w:rsidR="00E130D5" w:rsidRPr="008F7F4C" w:rsidRDefault="00E130D5" w:rsidP="00E130D5">
      <w:pPr>
        <w:keepNext/>
      </w:pPr>
      <w:r w:rsidRPr="003B178D">
        <w:rPr>
          <w:noProof/>
          <w:lang w:val="fr-FR" w:eastAsia="fr-FR"/>
        </w:rPr>
        <w:drawing>
          <wp:inline distT="0" distB="0" distL="0" distR="0" wp14:anchorId="2C3EFE1F" wp14:editId="07A7C81A">
            <wp:extent cx="5756910" cy="3107055"/>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cons-ranging.jpg"/>
                    <pic:cNvPicPr/>
                  </pic:nvPicPr>
                  <pic:blipFill>
                    <a:blip r:embed="rId51">
                      <a:extLst>
                        <a:ext uri="{28A0092B-C50C-407E-A947-70E740481C1C}">
                          <a14:useLocalDpi xmlns:a14="http://schemas.microsoft.com/office/drawing/2010/main" val="0"/>
                        </a:ext>
                      </a:extLst>
                    </a:blip>
                    <a:stretch>
                      <a:fillRect/>
                    </a:stretch>
                  </pic:blipFill>
                  <pic:spPr>
                    <a:xfrm>
                      <a:off x="0" y="0"/>
                      <a:ext cx="5756910" cy="3107055"/>
                    </a:xfrm>
                    <a:prstGeom prst="rect">
                      <a:avLst/>
                    </a:prstGeom>
                  </pic:spPr>
                </pic:pic>
              </a:graphicData>
            </a:graphic>
          </wp:inline>
        </w:drawing>
      </w:r>
    </w:p>
    <w:p w14:paraId="073C40B2" w14:textId="6B80F9C4" w:rsidR="00E130D5" w:rsidRPr="00BA127F" w:rsidRDefault="00E130D5" w:rsidP="003225BE">
      <w:pPr>
        <w:pStyle w:val="Lgende"/>
      </w:pPr>
      <w:bookmarkStart w:id="774" w:name="_Toc424076189"/>
      <w:r w:rsidRPr="00BA127F">
        <w:t xml:space="preserve">FIGURE </w:t>
      </w:r>
      <w:ins w:id="775" w:author="Utilisateur de Microsoft Office" w:date="2015-07-07T22:54:00Z">
        <w:r w:rsidR="006A37D4">
          <w:fldChar w:fldCharType="begin"/>
        </w:r>
        <w:r w:rsidR="006A37D4">
          <w:instrText xml:space="preserve"> STYLEREF 1 \s </w:instrText>
        </w:r>
      </w:ins>
      <w:r w:rsidR="006A37D4">
        <w:fldChar w:fldCharType="separate"/>
      </w:r>
      <w:r w:rsidR="006A37D4">
        <w:rPr>
          <w:noProof/>
        </w:rPr>
        <w:t>2</w:t>
      </w:r>
      <w:ins w:id="776"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777" w:author="Utilisateur de Microsoft Office" w:date="2015-07-07T22:54:00Z">
        <w:r w:rsidR="006A37D4">
          <w:rPr>
            <w:noProof/>
          </w:rPr>
          <w:t>12</w:t>
        </w:r>
        <w:r w:rsidR="006A37D4">
          <w:fldChar w:fldCharType="end"/>
        </w:r>
      </w:ins>
      <w:del w:id="778"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2</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11</w:delText>
        </w:r>
        <w:r w:rsidRPr="00BA127F" w:rsidDel="0061365E">
          <w:fldChar w:fldCharType="end"/>
        </w:r>
      </w:del>
      <w:r w:rsidRPr="00BA127F">
        <w:t xml:space="preserve"> – BEACONS RANGING SYSTEM</w:t>
      </w:r>
      <w:bookmarkEnd w:id="774"/>
    </w:p>
    <w:p w14:paraId="2D8AB38C" w14:textId="77777777" w:rsidR="00E130D5" w:rsidRPr="00BA127F" w:rsidRDefault="00E130D5" w:rsidP="00E130D5">
      <w:r w:rsidRPr="00BA127F">
        <w:t>Bluetooth 4.0 ready devices can catch the received signal and estimate the distance by measuring the received signal strength indication (</w:t>
      </w:r>
      <w:r w:rsidRPr="00BA127F">
        <w:rPr>
          <w:rStyle w:val="Emphase"/>
        </w:rPr>
        <w:t>RSSI</w:t>
      </w:r>
      <w:r w:rsidRPr="00BA127F">
        <w:t>). The accuracy of the distance is affected by the disturbances of the environment on the signal and the frequency (number of time it broadcast per seconds) of the broadcast signal the Beacon has been configured for.</w:t>
      </w:r>
    </w:p>
    <w:p w14:paraId="3D16D541" w14:textId="77777777" w:rsidR="00E130D5" w:rsidRPr="00BA127F" w:rsidRDefault="00E130D5" w:rsidP="00C03633">
      <w:pPr>
        <w:pStyle w:val="Sous-titre"/>
      </w:pPr>
      <w:r w:rsidRPr="00BA127F">
        <w:t>Battery life expectancy</w:t>
      </w:r>
    </w:p>
    <w:p w14:paraId="2FFFFED3" w14:textId="33CEA000" w:rsidR="00E130D5" w:rsidRPr="00BA127F" w:rsidRDefault="00E130D5" w:rsidP="00E130D5">
      <w:proofErr w:type="spellStart"/>
      <w:r w:rsidRPr="009F7CE7">
        <w:rPr>
          <w:rStyle w:val="Emphase"/>
          <w:rPrChange w:id="779" w:author="Utilisateur de Microsoft Office" w:date="2015-07-07T18:16:00Z">
            <w:rPr/>
          </w:rPrChange>
        </w:rPr>
        <w:t>Estimote</w:t>
      </w:r>
      <w:proofErr w:type="spellEnd"/>
      <w:r w:rsidRPr="00BA127F">
        <w:t xml:space="preserve"> Beacons can last as long as </w:t>
      </w:r>
      <w:ins w:id="780" w:author="Utilisateur de Microsoft Office" w:date="2015-07-07T17:28:00Z">
        <w:r w:rsidR="006A53F7">
          <w:t>six</w:t>
        </w:r>
      </w:ins>
      <w:del w:id="781" w:author="Utilisateur de Microsoft Office" w:date="2015-07-07T17:28:00Z">
        <w:r w:rsidRPr="00BA127F" w:rsidDel="00DF03AF">
          <w:delText>3</w:delText>
        </w:r>
      </w:del>
      <w:r w:rsidRPr="00BA127F">
        <w:t xml:space="preserve"> years depending on the frequency of broadcast and the range they’re configured to broadcast at.</w:t>
      </w:r>
    </w:p>
    <w:p w14:paraId="0ADFA0D3" w14:textId="77777777" w:rsidR="00E130D5" w:rsidRPr="00BA127F" w:rsidRDefault="00E130D5" w:rsidP="00805FCB">
      <w:pPr>
        <w:pStyle w:val="Titre2"/>
      </w:pPr>
      <w:bookmarkStart w:id="782" w:name="_Toc424076151"/>
      <w:proofErr w:type="spellStart"/>
      <w:r w:rsidRPr="00BA127F">
        <w:t>OAuth</w:t>
      </w:r>
      <w:proofErr w:type="spellEnd"/>
      <w:r w:rsidRPr="00BA127F">
        <w:t xml:space="preserve"> 2.0</w:t>
      </w:r>
      <w:bookmarkEnd w:id="782"/>
    </w:p>
    <w:p w14:paraId="40296CA9" w14:textId="77777777" w:rsidR="00E130D5" w:rsidRPr="00BA127F" w:rsidRDefault="00E130D5" w:rsidP="00E130D5">
      <w:proofErr w:type="spellStart"/>
      <w:r w:rsidRPr="009F7CE7">
        <w:rPr>
          <w:rStyle w:val="Emphase"/>
          <w:rPrChange w:id="783" w:author="Utilisateur de Microsoft Office" w:date="2015-07-07T18:16:00Z">
            <w:rPr/>
          </w:rPrChange>
        </w:rPr>
        <w:t>OAuth</w:t>
      </w:r>
      <w:proofErr w:type="spellEnd"/>
      <w:r w:rsidRPr="00BA127F">
        <w:t xml:space="preserve"> 2.0 is a secured authentication protocol allowing a third party application to access a user’s data.</w:t>
      </w:r>
    </w:p>
    <w:p w14:paraId="103A571B" w14:textId="2635C328" w:rsidR="00E130D5" w:rsidRPr="00BA127F" w:rsidRDefault="00E130D5" w:rsidP="00E130D5">
      <w:r w:rsidRPr="00BA127F">
        <w:t xml:space="preserve">This operation can only happen </w:t>
      </w:r>
      <w:del w:id="784" w:author="Utilisateur de Microsoft Office" w:date="2015-07-07T18:15:00Z">
        <w:r w:rsidRPr="00BA127F" w:rsidDel="00F9296B">
          <w:delText>sucessfully</w:delText>
        </w:r>
      </w:del>
      <w:ins w:id="785" w:author="Utilisateur de Microsoft Office" w:date="2015-07-07T18:15:00Z">
        <w:r w:rsidR="00F9296B" w:rsidRPr="00BA127F">
          <w:t>successfully</w:t>
        </w:r>
      </w:ins>
      <w:r w:rsidRPr="00BA127F">
        <w:t xml:space="preserve"> if these two conditions are met:</w:t>
      </w:r>
    </w:p>
    <w:p w14:paraId="292C53C4" w14:textId="77777777" w:rsidR="00E130D5" w:rsidRPr="00BA127F" w:rsidRDefault="00E130D5" w:rsidP="00E130D5">
      <w:pPr>
        <w:pStyle w:val="Pardeliste"/>
        <w:numPr>
          <w:ilvl w:val="0"/>
          <w:numId w:val="28"/>
        </w:numPr>
      </w:pPr>
      <w:r w:rsidRPr="00BA127F">
        <w:t>The application storing the data must expose them through an OAuth2 API</w:t>
      </w:r>
    </w:p>
    <w:p w14:paraId="24965F72" w14:textId="77777777" w:rsidR="00E130D5" w:rsidRPr="00BA127F" w:rsidRDefault="00E130D5" w:rsidP="00E130D5">
      <w:pPr>
        <w:pStyle w:val="Pardeliste"/>
        <w:numPr>
          <w:ilvl w:val="0"/>
          <w:numId w:val="28"/>
        </w:numPr>
      </w:pPr>
      <w:r w:rsidRPr="00BA127F">
        <w:t>The user must allow the third party application to use his data.</w:t>
      </w:r>
    </w:p>
    <w:p w14:paraId="37D858B4" w14:textId="77777777" w:rsidR="00E130D5" w:rsidRPr="00BA127F" w:rsidRDefault="00E130D5" w:rsidP="00E130D5"/>
    <w:p w14:paraId="01CFC564" w14:textId="3FBF0DF4" w:rsidR="00E130D5" w:rsidRPr="008F7F4C" w:rsidRDefault="00E130D5" w:rsidP="00E130D5">
      <w:r w:rsidRPr="00BA127F">
        <w:t xml:space="preserve">The first step in setting up an </w:t>
      </w:r>
      <w:proofErr w:type="spellStart"/>
      <w:r w:rsidRPr="00BA127F">
        <w:rPr>
          <w:rStyle w:val="Emphase"/>
        </w:rPr>
        <w:t>OAuth</w:t>
      </w:r>
      <w:proofErr w:type="spellEnd"/>
      <w:r w:rsidRPr="00BA127F">
        <w:rPr>
          <w:rStyle w:val="Emphase"/>
        </w:rPr>
        <w:t xml:space="preserve"> 2.0</w:t>
      </w:r>
      <w:r w:rsidRPr="00BA127F">
        <w:t xml:space="preserve"> c</w:t>
      </w:r>
      <w:r w:rsidR="00496434">
        <w:t>onnect</w:t>
      </w:r>
      <w:r w:rsidRPr="00BA127F">
        <w:t xml:space="preserve">ion is to register/authorize </w:t>
      </w:r>
      <w:proofErr w:type="spellStart"/>
      <w:r w:rsidRPr="00BA127F">
        <w:rPr>
          <w:rStyle w:val="Emphase"/>
        </w:rPr>
        <w:t>OAuth</w:t>
      </w:r>
      <w:proofErr w:type="spellEnd"/>
      <w:r w:rsidRPr="00BA127F">
        <w:rPr>
          <w:rStyle w:val="Emphase"/>
        </w:rPr>
        <w:t xml:space="preserve"> 2.0</w:t>
      </w:r>
      <w:r w:rsidRPr="00BA127F">
        <w:t xml:space="preserve"> on the </w:t>
      </w:r>
      <w:proofErr w:type="spellStart"/>
      <w:r w:rsidRPr="00BA127F">
        <w:rPr>
          <w:rStyle w:val="Emphase"/>
        </w:rPr>
        <w:t>OAuth</w:t>
      </w:r>
      <w:proofErr w:type="spellEnd"/>
      <w:r w:rsidRPr="00BA127F">
        <w:t xml:space="preserve"> Provider. Once this step is accomplished, the user receives a “client id” and a “client secret” which work similarly as a </w:t>
      </w:r>
      <w:del w:id="786" w:author="Utilisateur de Microsoft Office" w:date="2015-07-07T18:16:00Z">
        <w:r w:rsidRPr="00BA127F" w:rsidDel="00F9629F">
          <w:delText xml:space="preserve">pseudo </w:delText>
        </w:r>
      </w:del>
      <w:ins w:id="787" w:author="Utilisateur de Microsoft Office" w:date="2015-07-07T18:16:00Z">
        <w:r w:rsidR="00F9629F">
          <w:t>login/</w:t>
        </w:r>
      </w:ins>
      <w:r w:rsidRPr="00BA127F">
        <w:t>password combination.</w:t>
      </w:r>
    </w:p>
    <w:p w14:paraId="1AD43232" w14:textId="0D54C65A" w:rsidR="00E130D5" w:rsidRPr="00BA127F" w:rsidRDefault="00E130D5" w:rsidP="00E130D5">
      <w:r w:rsidRPr="00BA127F">
        <w:t xml:space="preserve">Then, the </w:t>
      </w:r>
      <w:proofErr w:type="spellStart"/>
      <w:r w:rsidRPr="00BA127F">
        <w:rPr>
          <w:rStyle w:val="Emphase"/>
        </w:rPr>
        <w:t>OAuth</w:t>
      </w:r>
      <w:proofErr w:type="spellEnd"/>
      <w:r w:rsidRPr="00BA127F">
        <w:t xml:space="preserve"> client can send a request for an authorization to a specified unique resource identifier (</w:t>
      </w:r>
      <w:proofErr w:type="spellStart"/>
      <w:r w:rsidRPr="00BA127F">
        <w:rPr>
          <w:rStyle w:val="Emphase"/>
        </w:rPr>
        <w:t>uri</w:t>
      </w:r>
      <w:proofErr w:type="spellEnd"/>
      <w:r w:rsidRPr="00BA127F">
        <w:t>).</w:t>
      </w:r>
      <w:r w:rsidRPr="00BA127F">
        <w:br/>
        <w:t>In this request there are usually two parameters, which are the “client id”, and the “</w:t>
      </w:r>
      <w:proofErr w:type="spellStart"/>
      <w:r w:rsidRPr="00BA127F">
        <w:t>redirect_uri</w:t>
      </w:r>
      <w:proofErr w:type="spellEnd"/>
      <w:r w:rsidRPr="00BA127F">
        <w:t>”. The redirect</w:t>
      </w:r>
      <w:r w:rsidR="00052279">
        <w:t xml:space="preserve"> </w:t>
      </w:r>
      <w:proofErr w:type="spellStart"/>
      <w:r w:rsidRPr="00BA127F">
        <w:t>uri</w:t>
      </w:r>
      <w:proofErr w:type="spellEnd"/>
      <w:r w:rsidRPr="00BA127F">
        <w:t xml:space="preserve"> is the </w:t>
      </w:r>
      <w:proofErr w:type="spellStart"/>
      <w:r w:rsidRPr="00BA127F">
        <w:rPr>
          <w:rStyle w:val="Emphase"/>
        </w:rPr>
        <w:t>uri</w:t>
      </w:r>
      <w:proofErr w:type="spellEnd"/>
      <w:r w:rsidRPr="00BA127F">
        <w:t xml:space="preserve"> where the custom code for </w:t>
      </w:r>
      <w:proofErr w:type="spellStart"/>
      <w:r w:rsidRPr="00BA127F">
        <w:rPr>
          <w:rStyle w:val="Emphase"/>
        </w:rPr>
        <w:t>OAuth</w:t>
      </w:r>
      <w:proofErr w:type="spellEnd"/>
      <w:r w:rsidRPr="00BA127F">
        <w:t xml:space="preserve"> is located on the client side (where the provider will send the data).</w:t>
      </w:r>
    </w:p>
    <w:p w14:paraId="599669BA" w14:textId="77777777" w:rsidR="00E130D5" w:rsidRPr="00BA127F" w:rsidRDefault="00E130D5" w:rsidP="00E130D5">
      <w:r w:rsidRPr="00BA127F">
        <w:t xml:space="preserve">Once the authorization request is sent, the provider will prompt a dialog asking the authenticated user to say if they want to grant access on some specific data to the </w:t>
      </w:r>
      <w:proofErr w:type="spellStart"/>
      <w:r w:rsidRPr="00BA127F">
        <w:rPr>
          <w:rStyle w:val="Emphase"/>
        </w:rPr>
        <w:t>OAuth</w:t>
      </w:r>
      <w:proofErr w:type="spellEnd"/>
      <w:r w:rsidRPr="00BA127F">
        <w:t xml:space="preserve"> client.</w:t>
      </w:r>
    </w:p>
    <w:p w14:paraId="7A62F2F0" w14:textId="24EAD7D3" w:rsidR="00E130D5" w:rsidRPr="00BA127F" w:rsidRDefault="00E130D5" w:rsidP="00E130D5">
      <w:r w:rsidRPr="00BA127F">
        <w:t xml:space="preserve">If the user answers positively to the prompt, the </w:t>
      </w:r>
      <w:proofErr w:type="spellStart"/>
      <w:r w:rsidRPr="00BA127F">
        <w:rPr>
          <w:rStyle w:val="Emphase"/>
        </w:rPr>
        <w:t>OAuth</w:t>
      </w:r>
      <w:proofErr w:type="spellEnd"/>
      <w:r w:rsidRPr="00BA127F">
        <w:t xml:space="preserve"> provider responds with a code as a parameter on the “</w:t>
      </w:r>
      <w:proofErr w:type="spellStart"/>
      <w:r w:rsidRPr="00BA127F">
        <w:t>redirect_uri</w:t>
      </w:r>
      <w:proofErr w:type="spellEnd"/>
      <w:r w:rsidRPr="00BA127F">
        <w:t>”.</w:t>
      </w:r>
      <w:r w:rsidRPr="00BA127F">
        <w:br/>
        <w:t xml:space="preserve">The </w:t>
      </w:r>
      <w:proofErr w:type="spellStart"/>
      <w:r w:rsidRPr="00BA127F">
        <w:rPr>
          <w:rStyle w:val="Emphase"/>
        </w:rPr>
        <w:t>OAuth</w:t>
      </w:r>
      <w:proofErr w:type="spellEnd"/>
      <w:r w:rsidRPr="00BA127F">
        <w:t xml:space="preserve"> client then takes that code and issues a token post request to the provider on a specific </w:t>
      </w:r>
      <w:proofErr w:type="spellStart"/>
      <w:r w:rsidRPr="00BA127F">
        <w:rPr>
          <w:rStyle w:val="Emphase"/>
        </w:rPr>
        <w:t>uri</w:t>
      </w:r>
      <w:proofErr w:type="spellEnd"/>
      <w:r w:rsidRPr="00BA127F">
        <w:t xml:space="preserve"> defined by the provider containing the “client id”, the “code” received earlier and the “client secret”. This is to ensure once again that the right client is asking for the right client’s token. If all of these information </w:t>
      </w:r>
      <w:proofErr w:type="gramStart"/>
      <w:r w:rsidRPr="00BA127F">
        <w:t>are</w:t>
      </w:r>
      <w:proofErr w:type="gramEnd"/>
      <w:r w:rsidRPr="00BA127F">
        <w:t xml:space="preserve"> correct, the provider then sends back a temporary “access token” to the client. The token allows the </w:t>
      </w:r>
      <w:proofErr w:type="spellStart"/>
      <w:r w:rsidRPr="00BA127F">
        <w:rPr>
          <w:rStyle w:val="Emphase"/>
        </w:rPr>
        <w:t>OAuth</w:t>
      </w:r>
      <w:proofErr w:type="spellEnd"/>
      <w:r w:rsidRPr="00BA127F">
        <w:t xml:space="preserve"> client to access the provider’s </w:t>
      </w:r>
      <w:r w:rsidRPr="00BA127F">
        <w:rPr>
          <w:rStyle w:val="Emphase"/>
        </w:rPr>
        <w:t>API</w:t>
      </w:r>
      <w:r w:rsidRPr="00BA127F">
        <w:t>.</w:t>
      </w:r>
    </w:p>
    <w:p w14:paraId="410ED062" w14:textId="77777777" w:rsidR="00E130D5" w:rsidRPr="00BA127F" w:rsidRDefault="00E130D5" w:rsidP="00E130D5">
      <w:r w:rsidRPr="00BA127F">
        <w:t>This procedure is illustrated on Figure 2.12.</w:t>
      </w:r>
    </w:p>
    <w:p w14:paraId="705D085B" w14:textId="77777777" w:rsidR="00E130D5" w:rsidRPr="008F7F4C" w:rsidRDefault="00E130D5" w:rsidP="00E130D5">
      <w:pPr>
        <w:keepNext/>
      </w:pPr>
      <w:r w:rsidRPr="004D608B">
        <w:rPr>
          <w:noProof/>
          <w:lang w:val="fr-FR" w:eastAsia="fr-FR"/>
        </w:rPr>
        <w:lastRenderedPageBreak/>
        <w:drawing>
          <wp:inline distT="0" distB="0" distL="0" distR="0" wp14:anchorId="4AB442F2" wp14:editId="00790BEB">
            <wp:extent cx="5396230" cy="4083685"/>
            <wp:effectExtent l="0" t="0" r="0" b="571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auth2_flow.png"/>
                    <pic:cNvPicPr/>
                  </pic:nvPicPr>
                  <pic:blipFill>
                    <a:blip r:embed="rId52">
                      <a:extLst>
                        <a:ext uri="{28A0092B-C50C-407E-A947-70E740481C1C}">
                          <a14:useLocalDpi xmlns:a14="http://schemas.microsoft.com/office/drawing/2010/main" val="0"/>
                        </a:ext>
                      </a:extLst>
                    </a:blip>
                    <a:stretch>
                      <a:fillRect/>
                    </a:stretch>
                  </pic:blipFill>
                  <pic:spPr>
                    <a:xfrm>
                      <a:off x="0" y="0"/>
                      <a:ext cx="5396230" cy="4083685"/>
                    </a:xfrm>
                    <a:prstGeom prst="rect">
                      <a:avLst/>
                    </a:prstGeom>
                  </pic:spPr>
                </pic:pic>
              </a:graphicData>
            </a:graphic>
          </wp:inline>
        </w:drawing>
      </w:r>
    </w:p>
    <w:p w14:paraId="3C167336" w14:textId="2C37F914" w:rsidR="00E130D5" w:rsidRPr="00BA127F" w:rsidRDefault="00E130D5" w:rsidP="003225BE">
      <w:pPr>
        <w:pStyle w:val="Lgende"/>
      </w:pPr>
      <w:bookmarkStart w:id="788" w:name="_Toc424076190"/>
      <w:r w:rsidRPr="00BA127F">
        <w:t xml:space="preserve">FIGURE </w:t>
      </w:r>
      <w:ins w:id="789" w:author="Utilisateur de Microsoft Office" w:date="2015-07-07T22:54:00Z">
        <w:r w:rsidR="006A37D4">
          <w:fldChar w:fldCharType="begin"/>
        </w:r>
        <w:r w:rsidR="006A37D4">
          <w:instrText xml:space="preserve"> STYLEREF 1 \s </w:instrText>
        </w:r>
      </w:ins>
      <w:r w:rsidR="006A37D4">
        <w:fldChar w:fldCharType="separate"/>
      </w:r>
      <w:r w:rsidR="006A37D4">
        <w:rPr>
          <w:noProof/>
        </w:rPr>
        <w:t>2</w:t>
      </w:r>
      <w:ins w:id="790"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791" w:author="Utilisateur de Microsoft Office" w:date="2015-07-07T22:54:00Z">
        <w:r w:rsidR="006A37D4">
          <w:rPr>
            <w:noProof/>
          </w:rPr>
          <w:t>13</w:t>
        </w:r>
        <w:r w:rsidR="006A37D4">
          <w:fldChar w:fldCharType="end"/>
        </w:r>
      </w:ins>
      <w:del w:id="792"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2</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12</w:delText>
        </w:r>
        <w:r w:rsidRPr="00BA127F" w:rsidDel="0061365E">
          <w:fldChar w:fldCharType="end"/>
        </w:r>
      </w:del>
      <w:r w:rsidRPr="00BA127F">
        <w:t xml:space="preserve"> - OAUTH2 PROTOCOLE</w:t>
      </w:r>
      <w:bookmarkEnd w:id="788"/>
    </w:p>
    <w:p w14:paraId="444EA4AD" w14:textId="77777777" w:rsidR="00E130D5" w:rsidRPr="00BA127F" w:rsidRDefault="00E130D5" w:rsidP="00E130D5">
      <w:r w:rsidRPr="00BA127F">
        <w:t xml:space="preserve">Once an </w:t>
      </w:r>
      <w:proofErr w:type="spellStart"/>
      <w:r w:rsidRPr="0074585E">
        <w:rPr>
          <w:rStyle w:val="Emphase"/>
          <w:rPrChange w:id="793" w:author="Utilisateur de Microsoft Office" w:date="2015-07-07T18:17:00Z">
            <w:rPr/>
          </w:rPrChange>
        </w:rPr>
        <w:t>OAuth</w:t>
      </w:r>
      <w:proofErr w:type="spellEnd"/>
      <w:r w:rsidRPr="00BA127F">
        <w:t xml:space="preserve"> client possesses an authorization code for a specific client, it can ask for a temporary token at any time as long as the user doesn’t specifically revoke the right of the </w:t>
      </w:r>
      <w:proofErr w:type="spellStart"/>
      <w:r w:rsidRPr="0074585E">
        <w:rPr>
          <w:rStyle w:val="Emphase"/>
          <w:rPrChange w:id="794" w:author="Utilisateur de Microsoft Office" w:date="2015-07-07T18:17:00Z">
            <w:rPr/>
          </w:rPrChange>
        </w:rPr>
        <w:t>OAuth</w:t>
      </w:r>
      <w:proofErr w:type="spellEnd"/>
      <w:r w:rsidRPr="00BA127F">
        <w:t xml:space="preserve"> client to access the data.</w:t>
      </w:r>
    </w:p>
    <w:p w14:paraId="18105452" w14:textId="77777777" w:rsidR="00E130D5" w:rsidRPr="00BA127F" w:rsidRDefault="00E130D5" w:rsidP="00E130D5">
      <w:r w:rsidRPr="00BA127F">
        <w:br w:type="page"/>
      </w:r>
    </w:p>
    <w:p w14:paraId="240FE977" w14:textId="2A3DCC54" w:rsidR="00805FCB" w:rsidRDefault="00E130D5" w:rsidP="00805FCB">
      <w:pPr>
        <w:pStyle w:val="Titre1"/>
        <w:rPr>
          <w:ins w:id="795" w:author="Utilisateur de Microsoft Office" w:date="2015-07-07T19:01:00Z"/>
        </w:rPr>
      </w:pPr>
      <w:bookmarkStart w:id="796" w:name="_Toc424076152"/>
      <w:r w:rsidRPr="00BA127F">
        <w:lastRenderedPageBreak/>
        <w:t>Application</w:t>
      </w:r>
      <w:bookmarkEnd w:id="796"/>
    </w:p>
    <w:p w14:paraId="18D1AC9E" w14:textId="3F99C37C" w:rsidR="00805FCB" w:rsidRDefault="00805FCB" w:rsidP="00805FCB">
      <w:pPr>
        <w:pStyle w:val="Titre2"/>
        <w:rPr>
          <w:ins w:id="797" w:author="Utilisateur de Microsoft Office" w:date="2015-07-07T19:02:00Z"/>
        </w:rPr>
        <w:pPrChange w:id="798" w:author="Utilisateur de Microsoft Office" w:date="2015-07-07T19:01:00Z">
          <w:pPr>
            <w:pStyle w:val="Titre1"/>
          </w:pPr>
        </w:pPrChange>
      </w:pPr>
      <w:bookmarkStart w:id="799" w:name="_Toc424076153"/>
      <w:ins w:id="800" w:author="Utilisateur de Microsoft Office" w:date="2015-07-07T19:02:00Z">
        <w:r>
          <w:t>Global architecture</w:t>
        </w:r>
        <w:bookmarkEnd w:id="799"/>
      </w:ins>
    </w:p>
    <w:p w14:paraId="02ED05D8" w14:textId="7756D018" w:rsidR="00145E9B" w:rsidRDefault="00805FCB" w:rsidP="00145E9B">
      <w:pPr>
        <w:rPr>
          <w:ins w:id="801" w:author="Utilisateur de Microsoft Office" w:date="2015-07-07T19:52:00Z"/>
        </w:rPr>
        <w:pPrChange w:id="802" w:author="Utilisateur de Microsoft Office" w:date="2015-07-07T19:52:00Z">
          <w:pPr>
            <w:pStyle w:val="Titre1"/>
          </w:pPr>
        </w:pPrChange>
      </w:pPr>
      <w:ins w:id="803" w:author="Utilisateur de Microsoft Office" w:date="2015-07-07T19:02:00Z">
        <w:r>
          <w:t xml:space="preserve">The new INCA application uses a stack of technologies that work together as a whole to produce a final </w:t>
        </w:r>
      </w:ins>
      <w:ins w:id="804" w:author="Utilisateur de Microsoft Office" w:date="2015-07-07T19:53:00Z">
        <w:r w:rsidR="008C20AB">
          <w:t xml:space="preserve">mobile </w:t>
        </w:r>
      </w:ins>
      <w:ins w:id="805" w:author="Utilisateur de Microsoft Office" w:date="2015-07-07T19:02:00Z">
        <w:r>
          <w:t>native application.</w:t>
        </w:r>
      </w:ins>
      <w:ins w:id="806" w:author="Utilisateur de Microsoft Office" w:date="2015-07-07T20:25:00Z">
        <w:r w:rsidR="003763C8">
          <w:t xml:space="preserve"> The overall simplified </w:t>
        </w:r>
      </w:ins>
      <w:ins w:id="807" w:author="Utilisateur de Microsoft Office" w:date="2015-07-07T20:26:00Z">
        <w:r w:rsidR="003763C8">
          <w:t>functional breakdown of the new INCA application is described in the Figure 3.1 below.</w:t>
        </w:r>
      </w:ins>
    </w:p>
    <w:p w14:paraId="6C6E3C81" w14:textId="77777777" w:rsidR="00467FFD" w:rsidRDefault="00B43436" w:rsidP="00467FFD">
      <w:pPr>
        <w:keepNext/>
        <w:jc w:val="center"/>
        <w:rPr>
          <w:ins w:id="808" w:author="Utilisateur de Microsoft Office" w:date="2015-07-07T19:53:00Z"/>
        </w:rPr>
        <w:pPrChange w:id="809" w:author="Utilisateur de Microsoft Office" w:date="2015-07-07T19:53:00Z">
          <w:pPr>
            <w:jc w:val="center"/>
          </w:pPr>
        </w:pPrChange>
      </w:pPr>
      <w:ins w:id="810" w:author="Utilisateur de Microsoft Office" w:date="2015-07-07T19:39:00Z">
        <w:r>
          <w:rPr>
            <w:noProof/>
            <w:lang w:val="fr-FR" w:eastAsia="fr-FR"/>
          </w:rPr>
          <w:drawing>
            <wp:inline distT="0" distB="0" distL="0" distR="0" wp14:anchorId="76E3C9B9" wp14:editId="0C01F9B4">
              <wp:extent cx="5333001" cy="1650365"/>
              <wp:effectExtent l="0" t="0" r="1270" b="6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overall%20applicaiton%20view.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389224" cy="1667764"/>
                      </a:xfrm>
                      <a:prstGeom prst="rect">
                        <a:avLst/>
                      </a:prstGeom>
                      <a:noFill/>
                      <a:ln>
                        <a:noFill/>
                      </a:ln>
                    </pic:spPr>
                  </pic:pic>
                </a:graphicData>
              </a:graphic>
            </wp:inline>
          </w:drawing>
        </w:r>
      </w:ins>
    </w:p>
    <w:p w14:paraId="3BD6EEF3" w14:textId="52D6B097" w:rsidR="00805FCB" w:rsidRDefault="00467FFD" w:rsidP="003225BE">
      <w:pPr>
        <w:pStyle w:val="Lgende"/>
        <w:rPr>
          <w:ins w:id="811" w:author="Utilisateur de Microsoft Office" w:date="2015-07-07T20:47:00Z"/>
        </w:rPr>
        <w:pPrChange w:id="812" w:author="Utilisateur de Microsoft Office" w:date="2015-07-07T22:42:00Z">
          <w:pPr>
            <w:pStyle w:val="Titre1"/>
          </w:pPr>
        </w:pPrChange>
      </w:pPr>
      <w:bookmarkStart w:id="813" w:name="_Toc424076191"/>
      <w:ins w:id="814" w:author="Utilisateur de Microsoft Office" w:date="2015-07-07T19:53:00Z">
        <w:r>
          <w:t xml:space="preserve">FIGURE </w:t>
        </w:r>
      </w:ins>
      <w:ins w:id="815" w:author="Utilisateur de Microsoft Office" w:date="2015-07-07T22:54:00Z">
        <w:r w:rsidR="006A37D4">
          <w:fldChar w:fldCharType="begin"/>
        </w:r>
        <w:r w:rsidR="006A37D4">
          <w:instrText xml:space="preserve"> STYLEREF 1 \s </w:instrText>
        </w:r>
      </w:ins>
      <w:r w:rsidR="006A37D4">
        <w:fldChar w:fldCharType="separate"/>
      </w:r>
      <w:r w:rsidR="006A37D4">
        <w:rPr>
          <w:noProof/>
        </w:rPr>
        <w:t>3</w:t>
      </w:r>
      <w:ins w:id="816"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817" w:author="Utilisateur de Microsoft Office" w:date="2015-07-07T22:54:00Z">
        <w:r w:rsidR="006A37D4">
          <w:rPr>
            <w:noProof/>
          </w:rPr>
          <w:t>1</w:t>
        </w:r>
        <w:r w:rsidR="006A37D4">
          <w:fldChar w:fldCharType="end"/>
        </w:r>
      </w:ins>
      <w:ins w:id="818" w:author="Utilisateur de Microsoft Office" w:date="2015-07-07T19:53:00Z">
        <w:r>
          <w:t xml:space="preserve"> </w:t>
        </w:r>
      </w:ins>
      <w:ins w:id="819" w:author="Utilisateur de Microsoft Office" w:date="2015-07-07T20:30:00Z">
        <w:r w:rsidR="00B41D96">
          <w:t>–</w:t>
        </w:r>
      </w:ins>
      <w:ins w:id="820" w:author="Utilisateur de Microsoft Office" w:date="2015-07-07T19:53:00Z">
        <w:r>
          <w:t xml:space="preserve"> OVERALL</w:t>
        </w:r>
      </w:ins>
      <w:ins w:id="821" w:author="Utilisateur de Microsoft Office" w:date="2015-07-07T20:30:00Z">
        <w:r w:rsidR="00B41D96">
          <w:t xml:space="preserve"> HIGH LEVEL</w:t>
        </w:r>
      </w:ins>
      <w:ins w:id="822" w:author="Utilisateur de Microsoft Office" w:date="2015-07-07T19:53:00Z">
        <w:r>
          <w:t xml:space="preserve"> FUNCTIONNING</w:t>
        </w:r>
      </w:ins>
      <w:ins w:id="823" w:author="Utilisateur de Microsoft Office" w:date="2015-07-07T20:31:00Z">
        <w:r w:rsidR="00822E83">
          <w:t xml:space="preserve"> DESCRIPTION</w:t>
        </w:r>
      </w:ins>
      <w:ins w:id="824" w:author="Utilisateur de Microsoft Office" w:date="2015-07-07T19:53:00Z">
        <w:r>
          <w:t xml:space="preserve"> OF THE NEW INCA APPLICATION</w:t>
        </w:r>
      </w:ins>
      <w:bookmarkEnd w:id="813"/>
    </w:p>
    <w:p w14:paraId="5F33ADEF" w14:textId="7FDB5615" w:rsidR="00AD2464" w:rsidRPr="00AD2464" w:rsidRDefault="00681676" w:rsidP="00AD2464">
      <w:pPr>
        <w:rPr>
          <w:ins w:id="825" w:author="Utilisateur de Microsoft Office" w:date="2015-07-07T20:30:00Z"/>
        </w:rPr>
        <w:pPrChange w:id="826" w:author="Utilisateur de Microsoft Office" w:date="2015-07-07T20:47:00Z">
          <w:pPr>
            <w:pStyle w:val="Titre1"/>
          </w:pPr>
        </w:pPrChange>
      </w:pPr>
      <w:ins w:id="827" w:author="Utilisateur de Microsoft Office" w:date="2015-07-07T20:48:00Z">
        <w:r>
          <w:t xml:space="preserve">The application is </w:t>
        </w:r>
      </w:ins>
      <w:ins w:id="828" w:author="Utilisateur de Microsoft Office" w:date="2015-07-07T20:49:00Z">
        <w:r>
          <w:t xml:space="preserve">composed of several “layers” inside the Application </w:t>
        </w:r>
        <w:r w:rsidR="009A4C26">
          <w:t>block represented on Figure 3.1, t</w:t>
        </w:r>
        <w:r>
          <w:t xml:space="preserve">hose </w:t>
        </w:r>
      </w:ins>
      <w:ins w:id="829" w:author="Utilisateur de Microsoft Office" w:date="2015-07-07T20:50:00Z">
        <w:r w:rsidR="009A4C26">
          <w:t>layers</w:t>
        </w:r>
      </w:ins>
      <w:ins w:id="830" w:author="Utilisateur de Microsoft Office" w:date="2015-07-07T20:49:00Z">
        <w:r>
          <w:t xml:space="preserve"> are </w:t>
        </w:r>
      </w:ins>
      <w:ins w:id="831" w:author="Utilisateur de Microsoft Office" w:date="2015-07-07T20:50:00Z">
        <w:r w:rsidR="009A4C26">
          <w:t>represented on Figure 3.2</w:t>
        </w:r>
      </w:ins>
    </w:p>
    <w:p w14:paraId="13051B55" w14:textId="77777777" w:rsidR="00822E83" w:rsidRDefault="00822E83" w:rsidP="00822E83">
      <w:pPr>
        <w:keepNext/>
        <w:rPr>
          <w:ins w:id="832" w:author="Utilisateur de Microsoft Office" w:date="2015-07-07T20:31:00Z"/>
        </w:rPr>
        <w:pPrChange w:id="833" w:author="Utilisateur de Microsoft Office" w:date="2015-07-07T20:31:00Z">
          <w:pPr/>
        </w:pPrChange>
      </w:pPr>
      <w:ins w:id="834" w:author="Utilisateur de Microsoft Office" w:date="2015-07-07T20:31:00Z">
        <w:r>
          <w:rPr>
            <w:noProof/>
            <w:lang w:val="fr-FR" w:eastAsia="fr-FR"/>
          </w:rPr>
          <w:lastRenderedPageBreak/>
          <w:drawing>
            <wp:inline distT="0" distB="0" distL="0" distR="0" wp14:anchorId="2F1B04A3" wp14:editId="4D32790D">
              <wp:extent cx="5017332" cy="3926840"/>
              <wp:effectExtent l="0" t="0" r="12065" b="1016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verall applicaiton view medium.png"/>
                      <pic:cNvPicPr/>
                    </pic:nvPicPr>
                    <pic:blipFill>
                      <a:blip r:embed="rId54">
                        <a:extLst>
                          <a:ext uri="{28A0092B-C50C-407E-A947-70E740481C1C}">
                            <a14:useLocalDpi xmlns:a14="http://schemas.microsoft.com/office/drawing/2010/main" val="0"/>
                          </a:ext>
                        </a:extLst>
                      </a:blip>
                      <a:stretch>
                        <a:fillRect/>
                      </a:stretch>
                    </pic:blipFill>
                    <pic:spPr>
                      <a:xfrm>
                        <a:off x="0" y="0"/>
                        <a:ext cx="5017332" cy="3926840"/>
                      </a:xfrm>
                      <a:prstGeom prst="rect">
                        <a:avLst/>
                      </a:prstGeom>
                    </pic:spPr>
                  </pic:pic>
                </a:graphicData>
              </a:graphic>
            </wp:inline>
          </w:drawing>
        </w:r>
      </w:ins>
    </w:p>
    <w:p w14:paraId="04CC7DA9" w14:textId="0F8357DA" w:rsidR="00822E83" w:rsidRDefault="0007327C" w:rsidP="003225BE">
      <w:pPr>
        <w:pStyle w:val="Lgende"/>
        <w:rPr>
          <w:ins w:id="835" w:author="Utilisateur de Microsoft Office" w:date="2015-07-07T20:50:00Z"/>
        </w:rPr>
        <w:pPrChange w:id="836" w:author="Utilisateur de Microsoft Office" w:date="2015-07-07T22:42:00Z">
          <w:pPr>
            <w:pStyle w:val="Titre1"/>
          </w:pPr>
        </w:pPrChange>
      </w:pPr>
      <w:bookmarkStart w:id="837" w:name="_Toc424076192"/>
      <w:ins w:id="838" w:author="Utilisateur de Microsoft Office" w:date="2015-07-07T20:32:00Z">
        <w:r>
          <w:t>FIGURE</w:t>
        </w:r>
      </w:ins>
      <w:ins w:id="839" w:author="Utilisateur de Microsoft Office" w:date="2015-07-07T20:31:00Z">
        <w:r w:rsidR="00822E83">
          <w:t xml:space="preserve"> </w:t>
        </w:r>
      </w:ins>
      <w:ins w:id="840" w:author="Utilisateur de Microsoft Office" w:date="2015-07-07T22:54:00Z">
        <w:r w:rsidR="006A37D4">
          <w:fldChar w:fldCharType="begin"/>
        </w:r>
        <w:r w:rsidR="006A37D4">
          <w:instrText xml:space="preserve"> STYLEREF 1 \s </w:instrText>
        </w:r>
      </w:ins>
      <w:r w:rsidR="006A37D4">
        <w:fldChar w:fldCharType="separate"/>
      </w:r>
      <w:r w:rsidR="006A37D4">
        <w:rPr>
          <w:noProof/>
        </w:rPr>
        <w:t>3</w:t>
      </w:r>
      <w:ins w:id="841"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842" w:author="Utilisateur de Microsoft Office" w:date="2015-07-07T22:54:00Z">
        <w:r w:rsidR="006A37D4">
          <w:rPr>
            <w:noProof/>
          </w:rPr>
          <w:t>2</w:t>
        </w:r>
        <w:r w:rsidR="006A37D4">
          <w:fldChar w:fldCharType="end"/>
        </w:r>
      </w:ins>
      <w:ins w:id="843" w:author="Utilisateur de Microsoft Office" w:date="2015-07-07T20:31:00Z">
        <w:r w:rsidR="00822E83">
          <w:t xml:space="preserve"> - OVERALL MEDIUM LEVEL FUNCTIONNING DESCRIPTION OF THE NEW INCA APPLICATION</w:t>
        </w:r>
      </w:ins>
      <w:bookmarkEnd w:id="837"/>
    </w:p>
    <w:p w14:paraId="026D858A" w14:textId="485A1D14" w:rsidR="00BE7A56" w:rsidRPr="00BE7A56" w:rsidRDefault="00346962" w:rsidP="00BE7A56">
      <w:pPr>
        <w:rPr>
          <w:ins w:id="844" w:author="Utilisateur de Microsoft Office" w:date="2015-07-07T20:31:00Z"/>
        </w:rPr>
        <w:pPrChange w:id="845" w:author="Utilisateur de Microsoft Office" w:date="2015-07-07T20:50:00Z">
          <w:pPr>
            <w:pStyle w:val="Titre1"/>
          </w:pPr>
        </w:pPrChange>
      </w:pPr>
      <w:ins w:id="846" w:author="Utilisateur de Microsoft Office" w:date="2015-07-07T20:50:00Z">
        <w:r>
          <w:t xml:space="preserve">Each </w:t>
        </w:r>
        <w:r w:rsidR="00BE7A56">
          <w:t>“layers” have their own purpose and functions</w:t>
        </w:r>
      </w:ins>
      <w:ins w:id="847" w:author="Utilisateur de Microsoft Office" w:date="2015-07-07T20:51:00Z">
        <w:r w:rsidR="002E684B">
          <w:t xml:space="preserve"> described in the Figure 3.3.</w:t>
        </w:r>
      </w:ins>
    </w:p>
    <w:p w14:paraId="5A535625" w14:textId="77777777" w:rsidR="0007327C" w:rsidRDefault="0007327C" w:rsidP="0007327C">
      <w:pPr>
        <w:keepNext/>
        <w:rPr>
          <w:ins w:id="848" w:author="Utilisateur de Microsoft Office" w:date="2015-07-07T20:32:00Z"/>
        </w:rPr>
        <w:pPrChange w:id="849" w:author="Utilisateur de Microsoft Office" w:date="2015-07-07T20:32:00Z">
          <w:pPr/>
        </w:pPrChange>
      </w:pPr>
      <w:ins w:id="850" w:author="Utilisateur de Microsoft Office" w:date="2015-07-07T20:32:00Z">
        <w:r>
          <w:rPr>
            <w:noProof/>
            <w:lang w:val="fr-FR" w:eastAsia="fr-FR"/>
          </w:rPr>
          <w:lastRenderedPageBreak/>
          <w:drawing>
            <wp:inline distT="0" distB="0" distL="0" distR="0" wp14:anchorId="19E6C30C" wp14:editId="03055719">
              <wp:extent cx="5396230" cy="42233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verall applicaiton view detailed medium.png"/>
                      <pic:cNvPicPr/>
                    </pic:nvPicPr>
                    <pic:blipFill>
                      <a:blip r:embed="rId55">
                        <a:extLst>
                          <a:ext uri="{28A0092B-C50C-407E-A947-70E740481C1C}">
                            <a14:useLocalDpi xmlns:a14="http://schemas.microsoft.com/office/drawing/2010/main" val="0"/>
                          </a:ext>
                        </a:extLst>
                      </a:blip>
                      <a:stretch>
                        <a:fillRect/>
                      </a:stretch>
                    </pic:blipFill>
                    <pic:spPr>
                      <a:xfrm>
                        <a:off x="0" y="0"/>
                        <a:ext cx="5396230" cy="4223385"/>
                      </a:xfrm>
                      <a:prstGeom prst="rect">
                        <a:avLst/>
                      </a:prstGeom>
                    </pic:spPr>
                  </pic:pic>
                </a:graphicData>
              </a:graphic>
            </wp:inline>
          </w:drawing>
        </w:r>
      </w:ins>
    </w:p>
    <w:p w14:paraId="595B7076" w14:textId="497E30CB" w:rsidR="0007327C" w:rsidRPr="0007327C" w:rsidRDefault="0007327C" w:rsidP="003225BE">
      <w:pPr>
        <w:pStyle w:val="Lgende"/>
        <w:pPrChange w:id="851" w:author="Utilisateur de Microsoft Office" w:date="2015-07-07T22:42:00Z">
          <w:pPr>
            <w:pStyle w:val="Titre1"/>
          </w:pPr>
        </w:pPrChange>
      </w:pPr>
      <w:bookmarkStart w:id="852" w:name="_Toc424076193"/>
      <w:ins w:id="853" w:author="Utilisateur de Microsoft Office" w:date="2015-07-07T20:32:00Z">
        <w:r>
          <w:t xml:space="preserve">FIGURE </w:t>
        </w:r>
      </w:ins>
      <w:ins w:id="854" w:author="Utilisateur de Microsoft Office" w:date="2015-07-07T22:54:00Z">
        <w:r w:rsidR="006A37D4">
          <w:fldChar w:fldCharType="begin"/>
        </w:r>
        <w:r w:rsidR="006A37D4">
          <w:instrText xml:space="preserve"> STYLEREF 1 \s </w:instrText>
        </w:r>
      </w:ins>
      <w:r w:rsidR="006A37D4">
        <w:fldChar w:fldCharType="separate"/>
      </w:r>
      <w:r w:rsidR="006A37D4">
        <w:rPr>
          <w:noProof/>
        </w:rPr>
        <w:t>3</w:t>
      </w:r>
      <w:ins w:id="855"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856" w:author="Utilisateur de Microsoft Office" w:date="2015-07-07T22:54:00Z">
        <w:r w:rsidR="006A37D4">
          <w:rPr>
            <w:noProof/>
          </w:rPr>
          <w:t>3</w:t>
        </w:r>
        <w:r w:rsidR="006A37D4">
          <w:fldChar w:fldCharType="end"/>
        </w:r>
      </w:ins>
      <w:ins w:id="857" w:author="Utilisateur de Microsoft Office" w:date="2015-07-07T20:32:00Z">
        <w:r>
          <w:t xml:space="preserve"> - OVERALL DETAILLED MEDIUM LEVEL FUNCTIONNING DESCRIPTION OF THE NEW INCA APPLICATION</w:t>
        </w:r>
      </w:ins>
      <w:bookmarkEnd w:id="852"/>
    </w:p>
    <w:p w14:paraId="498E885B" w14:textId="5E1EE216" w:rsidR="00E130D5" w:rsidRPr="00BA127F" w:rsidRDefault="00805FCB" w:rsidP="00805FCB">
      <w:pPr>
        <w:pStyle w:val="Titre2"/>
      </w:pPr>
      <w:bookmarkStart w:id="858" w:name="_Toc424076154"/>
      <w:ins w:id="859" w:author="Utilisateur de Microsoft Office" w:date="2015-07-07T19:01:00Z">
        <w:r>
          <w:t>File hierarchy</w:t>
        </w:r>
      </w:ins>
      <w:bookmarkEnd w:id="858"/>
      <w:del w:id="860" w:author="Utilisateur de Microsoft Office" w:date="2015-07-07T19:01:00Z">
        <w:r w:rsidR="00E130D5" w:rsidRPr="00BA127F" w:rsidDel="00805FCB">
          <w:delText xml:space="preserve">Architecture </w:delText>
        </w:r>
      </w:del>
    </w:p>
    <w:p w14:paraId="7C11DFCD" w14:textId="49212397" w:rsidR="00E130D5" w:rsidRPr="00BA127F" w:rsidRDefault="00E130D5" w:rsidP="00E130D5">
      <w:r w:rsidRPr="00BA127F">
        <w:t xml:space="preserve">The application developed during this bachelor project uses a modular structure that </w:t>
      </w:r>
      <w:ins w:id="861" w:author="Utilisateur de Microsoft Office" w:date="2015-07-07T20:53:00Z">
        <w:r w:rsidR="00E20288">
          <w:t xml:space="preserve">is </w:t>
        </w:r>
      </w:ins>
      <w:r w:rsidRPr="00BA127F">
        <w:t xml:space="preserve">many advantages </w:t>
      </w:r>
      <w:r w:rsidRPr="008F7F4C">
        <w:t xml:space="preserve">for </w:t>
      </w:r>
      <w:r w:rsidRPr="00BA127F">
        <w:t>large projects development and code maintenance.</w:t>
      </w:r>
    </w:p>
    <w:p w14:paraId="310FB901" w14:textId="66A7ED87" w:rsidR="001C4D7E" w:rsidRDefault="00E130D5" w:rsidP="00E130D5">
      <w:pPr>
        <w:rPr>
          <w:ins w:id="862" w:author="Utilisateur de Microsoft Office" w:date="2015-07-07T18:58:00Z"/>
          <w:noProof/>
          <w:lang w:val="fr-FR" w:eastAsia="fr-FR"/>
        </w:rPr>
      </w:pPr>
      <w:r w:rsidRPr="00BA127F">
        <w:rPr>
          <w:lang w:eastAsia="fr-FR"/>
        </w:rPr>
        <w:t xml:space="preserve">In order to help understanding the general architecture of the application, the project’s file </w:t>
      </w:r>
      <w:del w:id="863" w:author="Utilisateur de Microsoft Office" w:date="2015-07-07T18:59:00Z">
        <w:r w:rsidRPr="00BA127F" w:rsidDel="00A31D2A">
          <w:rPr>
            <w:lang w:eastAsia="fr-FR"/>
          </w:rPr>
          <w:delText>herarchy</w:delText>
        </w:r>
      </w:del>
      <w:ins w:id="864" w:author="Utilisateur de Microsoft Office" w:date="2015-07-07T18:59:00Z">
        <w:r w:rsidR="00A31D2A" w:rsidRPr="00BA127F">
          <w:rPr>
            <w:lang w:eastAsia="fr-FR"/>
          </w:rPr>
          <w:t>hierarchy</w:t>
        </w:r>
      </w:ins>
      <w:r w:rsidRPr="00BA127F">
        <w:rPr>
          <w:lang w:eastAsia="fr-FR"/>
        </w:rPr>
        <w:t xml:space="preserve"> is introduced first in Figure 3.</w:t>
      </w:r>
      <w:ins w:id="865" w:author="Utilisateur de Microsoft Office" w:date="2015-07-07T20:53:00Z">
        <w:r w:rsidR="00DD4679">
          <w:rPr>
            <w:lang w:eastAsia="fr-FR"/>
          </w:rPr>
          <w:t>4</w:t>
        </w:r>
      </w:ins>
      <w:del w:id="866" w:author="Utilisateur de Microsoft Office" w:date="2015-07-07T20:53:00Z">
        <w:r w:rsidRPr="00BA127F" w:rsidDel="00DD4679">
          <w:rPr>
            <w:lang w:eastAsia="fr-FR"/>
          </w:rPr>
          <w:delText>1</w:delText>
        </w:r>
      </w:del>
      <w:r w:rsidRPr="00BA127F">
        <w:rPr>
          <w:lang w:eastAsia="fr-FR"/>
        </w:rPr>
        <w:t>.</w:t>
      </w:r>
      <w:ins w:id="867" w:author="Utilisateur de Microsoft Office" w:date="2015-07-07T18:57:00Z">
        <w:r w:rsidR="00316D3A" w:rsidRPr="00316D3A">
          <w:rPr>
            <w:noProof/>
            <w:lang w:val="fr-FR" w:eastAsia="fr-FR"/>
          </w:rPr>
          <w:t xml:space="preserve"> </w:t>
        </w:r>
      </w:ins>
    </w:p>
    <w:p w14:paraId="4A7EB73A" w14:textId="77777777" w:rsidR="001C4D7E" w:rsidRDefault="00316D3A" w:rsidP="001C4D7E">
      <w:pPr>
        <w:keepNext/>
        <w:rPr>
          <w:ins w:id="868" w:author="Utilisateur de Microsoft Office" w:date="2015-07-07T18:59:00Z"/>
        </w:rPr>
        <w:pPrChange w:id="869" w:author="Utilisateur de Microsoft Office" w:date="2015-07-07T18:59:00Z">
          <w:pPr/>
        </w:pPrChange>
      </w:pPr>
      <w:ins w:id="870" w:author="Utilisateur de Microsoft Office" w:date="2015-07-07T18:57:00Z">
        <w:r w:rsidRPr="00316D3A">
          <w:rPr>
            <w:lang w:eastAsia="fr-FR"/>
          </w:rPr>
          <w:lastRenderedPageBreak/>
          <w:drawing>
            <wp:inline distT="0" distB="0" distL="0" distR="0" wp14:anchorId="24D70140" wp14:editId="46D57A56">
              <wp:extent cx="4898602" cy="6300597"/>
              <wp:effectExtent l="0" t="0" r="3810" b="0"/>
              <wp:docPr id="41" name="Image 41" descr="images/file%20hierarc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file%20hierarch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08356" cy="6313143"/>
                      </a:xfrm>
                      <a:prstGeom prst="rect">
                        <a:avLst/>
                      </a:prstGeom>
                      <a:noFill/>
                      <a:ln>
                        <a:noFill/>
                      </a:ln>
                    </pic:spPr>
                  </pic:pic>
                </a:graphicData>
              </a:graphic>
            </wp:inline>
          </w:drawing>
        </w:r>
      </w:ins>
    </w:p>
    <w:p w14:paraId="54C3A605" w14:textId="751F77C1" w:rsidR="00E130D5" w:rsidRDefault="001C4D7E" w:rsidP="003225BE">
      <w:pPr>
        <w:pStyle w:val="Lgende"/>
        <w:rPr>
          <w:ins w:id="871" w:author="Utilisateur de Microsoft Office" w:date="2015-07-07T19:55:00Z"/>
        </w:rPr>
        <w:pPrChange w:id="872" w:author="Utilisateur de Microsoft Office" w:date="2015-07-07T22:42:00Z">
          <w:pPr/>
        </w:pPrChange>
      </w:pPr>
      <w:bookmarkStart w:id="873" w:name="_Toc424076194"/>
      <w:ins w:id="874" w:author="Utilisateur de Microsoft Office" w:date="2015-07-07T18:59:00Z">
        <w:r>
          <w:t xml:space="preserve">FIGURE </w:t>
        </w:r>
      </w:ins>
      <w:ins w:id="875" w:author="Utilisateur de Microsoft Office" w:date="2015-07-07T22:54:00Z">
        <w:r w:rsidR="006A37D4">
          <w:fldChar w:fldCharType="begin"/>
        </w:r>
        <w:r w:rsidR="006A37D4">
          <w:instrText xml:space="preserve"> STYLEREF 1 \s </w:instrText>
        </w:r>
      </w:ins>
      <w:r w:rsidR="006A37D4">
        <w:fldChar w:fldCharType="separate"/>
      </w:r>
      <w:r w:rsidR="006A37D4">
        <w:rPr>
          <w:noProof/>
        </w:rPr>
        <w:t>3</w:t>
      </w:r>
      <w:ins w:id="876"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877" w:author="Utilisateur de Microsoft Office" w:date="2015-07-07T22:54:00Z">
        <w:r w:rsidR="006A37D4">
          <w:rPr>
            <w:noProof/>
          </w:rPr>
          <w:t>4</w:t>
        </w:r>
        <w:r w:rsidR="006A37D4">
          <w:fldChar w:fldCharType="end"/>
        </w:r>
      </w:ins>
      <w:ins w:id="878" w:author="Utilisateur de Microsoft Office" w:date="2015-07-07T18:59:00Z">
        <w:r>
          <w:t xml:space="preserve"> - FILE HIERARCHY</w:t>
        </w:r>
      </w:ins>
      <w:bookmarkEnd w:id="873"/>
    </w:p>
    <w:p w14:paraId="5BA140E4" w14:textId="2A53C7C4" w:rsidR="00A727D9" w:rsidRPr="00A727D9" w:rsidRDefault="00A727D9" w:rsidP="00A727D9">
      <w:ins w:id="879" w:author="Utilisateur de Microsoft Office" w:date="2015-07-07T19:55:00Z">
        <w:r>
          <w:t xml:space="preserve">Each folder and file has its specific use and </w:t>
        </w:r>
        <w:proofErr w:type="gramStart"/>
        <w:r>
          <w:t>importance</w:t>
        </w:r>
      </w:ins>
      <w:ins w:id="880" w:author="Utilisateur de Microsoft Office" w:date="2015-07-07T19:56:00Z">
        <w:r w:rsidR="009D05D0">
          <w:t>,</w:t>
        </w:r>
        <w:proofErr w:type="gramEnd"/>
        <w:r w:rsidR="009D05D0">
          <w:t xml:space="preserve"> they will be described from the root folder to the patient state folder (top to bottom)</w:t>
        </w:r>
      </w:ins>
      <w:ins w:id="881" w:author="Utilisateur de Microsoft Office" w:date="2015-07-07T19:55:00Z">
        <w:r>
          <w:t>:</w:t>
        </w:r>
      </w:ins>
    </w:p>
    <w:p w14:paraId="70C4F30B" w14:textId="6CBFD389" w:rsidR="00E130D5" w:rsidRPr="00BA127F" w:rsidRDefault="00E130D5" w:rsidP="00E130D5">
      <w:pPr>
        <w:pStyle w:val="Pardeliste"/>
        <w:numPr>
          <w:ilvl w:val="0"/>
          <w:numId w:val="29"/>
        </w:numPr>
      </w:pPr>
      <w:r w:rsidRPr="00BA127F">
        <w:rPr>
          <w:b/>
        </w:rPr>
        <w:t>hooks</w:t>
      </w:r>
      <w:r w:rsidRPr="00BA127F">
        <w:t xml:space="preserve"> =&gt;</w:t>
      </w:r>
      <w:r w:rsidRPr="008F7F4C">
        <w:t xml:space="preserve"> </w:t>
      </w:r>
      <w:r w:rsidRPr="00BA127F">
        <w:t>hooks are scripts that run at various times in the build process; there are thirty-two types of hooks; some examples are (</w:t>
      </w:r>
      <w:proofErr w:type="spellStart"/>
      <w:r w:rsidRPr="00BA127F">
        <w:t>before_prepare</w:t>
      </w:r>
      <w:proofErr w:type="spellEnd"/>
      <w:r w:rsidRPr="00BA127F">
        <w:t xml:space="preserve">, </w:t>
      </w:r>
      <w:proofErr w:type="spellStart"/>
      <w:r w:rsidRPr="00BA127F">
        <w:t>after_prepare</w:t>
      </w:r>
      <w:proofErr w:type="spellEnd"/>
      <w:r w:rsidRPr="00BA127F">
        <w:t>,</w:t>
      </w:r>
      <w:ins w:id="882" w:author="Utilisateur de Microsoft Office" w:date="2015-07-07T18:17:00Z">
        <w:r w:rsidR="00C77486">
          <w:t xml:space="preserve"> </w:t>
        </w:r>
      </w:ins>
      <w:proofErr w:type="spellStart"/>
      <w:r w:rsidR="00735719">
        <w:t>b</w:t>
      </w:r>
      <w:r w:rsidRPr="00BA127F">
        <w:t>efore_build</w:t>
      </w:r>
      <w:proofErr w:type="spellEnd"/>
      <w:r w:rsidRPr="00BA127F">
        <w:t>, etc.)</w:t>
      </w:r>
    </w:p>
    <w:p w14:paraId="4EACD60C" w14:textId="092B2B4E" w:rsidR="00E130D5" w:rsidRPr="00BA127F" w:rsidRDefault="00E130D5" w:rsidP="00E130D5">
      <w:pPr>
        <w:pStyle w:val="Pardeliste"/>
        <w:numPr>
          <w:ilvl w:val="0"/>
          <w:numId w:val="29"/>
        </w:numPr>
      </w:pPr>
      <w:r w:rsidRPr="00BA127F">
        <w:rPr>
          <w:b/>
        </w:rPr>
        <w:t>platforms</w:t>
      </w:r>
      <w:r w:rsidRPr="00BA127F">
        <w:t xml:space="preserve"> =&gt; contains all the files useful to compile the application on different mobile platforms such as </w:t>
      </w:r>
      <w:ins w:id="883" w:author="Utilisateur de Microsoft Office" w:date="2015-07-07T18:17:00Z">
        <w:r w:rsidR="008D7937" w:rsidRPr="00A619FA">
          <w:rPr>
            <w:rStyle w:val="Emphase"/>
            <w:rPrChange w:id="884" w:author="Utilisateur de Microsoft Office" w:date="2015-07-07T18:18:00Z">
              <w:rPr/>
            </w:rPrChange>
          </w:rPr>
          <w:t>I</w:t>
        </w:r>
      </w:ins>
      <w:del w:id="885" w:author="Utilisateur de Microsoft Office" w:date="2015-07-07T18:17:00Z">
        <w:r w:rsidRPr="00A619FA" w:rsidDel="008D7937">
          <w:rPr>
            <w:rStyle w:val="Emphase"/>
            <w:rPrChange w:id="886" w:author="Utilisateur de Microsoft Office" w:date="2015-07-07T18:18:00Z">
              <w:rPr/>
            </w:rPrChange>
          </w:rPr>
          <w:delText>i</w:delText>
        </w:r>
      </w:del>
      <w:r w:rsidRPr="00A619FA">
        <w:rPr>
          <w:rStyle w:val="Emphase"/>
          <w:rPrChange w:id="887" w:author="Utilisateur de Microsoft Office" w:date="2015-07-07T18:18:00Z">
            <w:rPr/>
          </w:rPrChange>
        </w:rPr>
        <w:t>OS</w:t>
      </w:r>
      <w:r w:rsidRPr="00BA127F">
        <w:t xml:space="preserve"> and </w:t>
      </w:r>
      <w:r w:rsidRPr="00A619FA">
        <w:rPr>
          <w:rStyle w:val="Emphase"/>
          <w:rPrChange w:id="888" w:author="Utilisateur de Microsoft Office" w:date="2015-07-07T18:18:00Z">
            <w:rPr/>
          </w:rPrChange>
        </w:rPr>
        <w:t>Android</w:t>
      </w:r>
      <w:r w:rsidRPr="00BA127F">
        <w:t>.</w:t>
      </w:r>
    </w:p>
    <w:p w14:paraId="579C574F" w14:textId="77777777" w:rsidR="00E130D5" w:rsidRPr="00BA127F" w:rsidRDefault="00E130D5" w:rsidP="00E130D5">
      <w:pPr>
        <w:pStyle w:val="Pardeliste"/>
        <w:numPr>
          <w:ilvl w:val="0"/>
          <w:numId w:val="29"/>
        </w:numPr>
      </w:pPr>
      <w:r w:rsidRPr="00BA127F">
        <w:rPr>
          <w:b/>
        </w:rPr>
        <w:t xml:space="preserve">Plugins </w:t>
      </w:r>
      <w:r w:rsidRPr="00BA127F">
        <w:t xml:space="preserve">=&gt; contains all the </w:t>
      </w:r>
      <w:r w:rsidRPr="00C6639F">
        <w:rPr>
          <w:rStyle w:val="Emphase"/>
        </w:rPr>
        <w:t>Cordova</w:t>
      </w:r>
      <w:r w:rsidRPr="00BA127F">
        <w:t xml:space="preserve"> plugins added to the project.</w:t>
      </w:r>
    </w:p>
    <w:p w14:paraId="23CE6072" w14:textId="2361A91A" w:rsidR="00E130D5" w:rsidRPr="00BA127F" w:rsidRDefault="00E130D5" w:rsidP="00E130D5">
      <w:pPr>
        <w:pStyle w:val="Pardeliste"/>
        <w:numPr>
          <w:ilvl w:val="0"/>
          <w:numId w:val="29"/>
        </w:numPr>
      </w:pPr>
      <w:proofErr w:type="spellStart"/>
      <w:r w:rsidRPr="00BA127F">
        <w:rPr>
          <w:b/>
        </w:rPr>
        <w:t>Ressources</w:t>
      </w:r>
      <w:proofErr w:type="spellEnd"/>
      <w:r w:rsidRPr="00BA127F">
        <w:rPr>
          <w:b/>
        </w:rPr>
        <w:t xml:space="preserve"> </w:t>
      </w:r>
      <w:r w:rsidRPr="00BA127F">
        <w:t xml:space="preserve">=&gt; contains the icons for the </w:t>
      </w:r>
      <w:commentRangeStart w:id="889"/>
      <w:del w:id="890" w:author="Utilisateur de Microsoft Office" w:date="2015-07-07T18:17:00Z">
        <w:r w:rsidRPr="00A619FA" w:rsidDel="008D7937">
          <w:rPr>
            <w:rStyle w:val="Emphase"/>
            <w:rPrChange w:id="891" w:author="Utilisateur de Microsoft Office" w:date="2015-07-07T18:18:00Z">
              <w:rPr/>
            </w:rPrChange>
          </w:rPr>
          <w:delText>android</w:delText>
        </w:r>
        <w:commentRangeEnd w:id="889"/>
        <w:r w:rsidR="00371AAD" w:rsidRPr="00A619FA" w:rsidDel="008D7937">
          <w:rPr>
            <w:rStyle w:val="Emphase"/>
            <w:rPrChange w:id="892" w:author="Utilisateur de Microsoft Office" w:date="2015-07-07T18:18:00Z">
              <w:rPr>
                <w:rStyle w:val="Marquedecommentaire"/>
                <w:rFonts w:eastAsiaTheme="minorHAnsi"/>
                <w:lang w:val="fr-CH" w:eastAsia="en-US"/>
              </w:rPr>
            </w:rPrChange>
          </w:rPr>
          <w:commentReference w:id="889"/>
        </w:r>
      </w:del>
      <w:ins w:id="893" w:author="Utilisateur de Microsoft Office" w:date="2015-07-07T18:17:00Z">
        <w:r w:rsidR="008D7937" w:rsidRPr="00A619FA">
          <w:rPr>
            <w:rStyle w:val="Emphase"/>
            <w:rPrChange w:id="894" w:author="Utilisateur de Microsoft Office" w:date="2015-07-07T18:18:00Z">
              <w:rPr/>
            </w:rPrChange>
          </w:rPr>
          <w:t>Android</w:t>
        </w:r>
      </w:ins>
      <w:r w:rsidRPr="00BA127F">
        <w:t>/</w:t>
      </w:r>
      <w:commentRangeStart w:id="895"/>
      <w:del w:id="896" w:author="Utilisateur de Microsoft Office" w:date="2015-07-07T18:17:00Z">
        <w:r w:rsidRPr="00A619FA" w:rsidDel="008D7937">
          <w:rPr>
            <w:rStyle w:val="Emphase"/>
            <w:rPrChange w:id="897" w:author="Utilisateur de Microsoft Office" w:date="2015-07-07T18:18:00Z">
              <w:rPr/>
            </w:rPrChange>
          </w:rPr>
          <w:delText>ios</w:delText>
        </w:r>
        <w:commentRangeEnd w:id="895"/>
        <w:r w:rsidR="00371AAD" w:rsidRPr="00A619FA" w:rsidDel="008D7937">
          <w:rPr>
            <w:rStyle w:val="Emphase"/>
            <w:rPrChange w:id="898" w:author="Utilisateur de Microsoft Office" w:date="2015-07-07T18:18:00Z">
              <w:rPr>
                <w:rStyle w:val="Marquedecommentaire"/>
                <w:rFonts w:eastAsiaTheme="minorHAnsi"/>
                <w:lang w:val="fr-CH" w:eastAsia="en-US"/>
              </w:rPr>
            </w:rPrChange>
          </w:rPr>
          <w:commentReference w:id="895"/>
        </w:r>
      </w:del>
      <w:ins w:id="899" w:author="Utilisateur de Microsoft Office" w:date="2015-07-07T18:17:00Z">
        <w:r w:rsidR="008D7937" w:rsidRPr="00A619FA">
          <w:rPr>
            <w:rStyle w:val="Emphase"/>
            <w:rPrChange w:id="900" w:author="Utilisateur de Microsoft Office" w:date="2015-07-07T18:18:00Z">
              <w:rPr/>
            </w:rPrChange>
          </w:rPr>
          <w:t>IOS</w:t>
        </w:r>
      </w:ins>
      <w:r w:rsidRPr="00BA127F">
        <w:t>/… version of the app</w:t>
      </w:r>
    </w:p>
    <w:p w14:paraId="3F56BAB9" w14:textId="77777777" w:rsidR="00E130D5" w:rsidRPr="00BA127F" w:rsidRDefault="00E130D5" w:rsidP="00E130D5">
      <w:pPr>
        <w:pStyle w:val="Pardeliste"/>
        <w:numPr>
          <w:ilvl w:val="0"/>
          <w:numId w:val="29"/>
        </w:numPr>
      </w:pPr>
      <w:proofErr w:type="spellStart"/>
      <w:r w:rsidRPr="00BA127F">
        <w:rPr>
          <w:b/>
        </w:rPr>
        <w:t>Scss</w:t>
      </w:r>
      <w:proofErr w:type="spellEnd"/>
      <w:r w:rsidRPr="00BA127F">
        <w:t xml:space="preserve"> =&gt; contains the Syntactically Awesome Style Sheet (</w:t>
      </w:r>
      <w:r w:rsidRPr="00A619FA">
        <w:rPr>
          <w:rStyle w:val="Emphase"/>
          <w:rPrChange w:id="901" w:author="Utilisateur de Microsoft Office" w:date="2015-07-07T18:18:00Z">
            <w:rPr/>
          </w:rPrChange>
        </w:rPr>
        <w:t>SASS</w:t>
      </w:r>
      <w:r w:rsidRPr="00BA127F">
        <w:t>) file for ionic</w:t>
      </w:r>
    </w:p>
    <w:p w14:paraId="7D4625B8" w14:textId="559B8926" w:rsidR="00E130D5" w:rsidRPr="00BA127F" w:rsidRDefault="00E130D5" w:rsidP="00E130D5">
      <w:pPr>
        <w:pStyle w:val="Pardeliste"/>
        <w:numPr>
          <w:ilvl w:val="0"/>
          <w:numId w:val="29"/>
        </w:numPr>
      </w:pPr>
      <w:r w:rsidRPr="00BA127F">
        <w:rPr>
          <w:b/>
        </w:rPr>
        <w:lastRenderedPageBreak/>
        <w:t xml:space="preserve">www </w:t>
      </w:r>
      <w:r w:rsidRPr="00BA127F">
        <w:t xml:space="preserve"> =&gt; contains the </w:t>
      </w:r>
      <w:proofErr w:type="spellStart"/>
      <w:ins w:id="902" w:author="Utilisateur de Microsoft Office" w:date="2015-07-07T18:17:00Z">
        <w:r w:rsidR="008D7937" w:rsidRPr="00A619FA">
          <w:rPr>
            <w:rStyle w:val="Emphase"/>
            <w:rPrChange w:id="903" w:author="Utilisateur de Microsoft Office" w:date="2015-07-07T18:18:00Z">
              <w:rPr/>
            </w:rPrChange>
          </w:rPr>
          <w:t>A</w:t>
        </w:r>
      </w:ins>
      <w:del w:id="904" w:author="Utilisateur de Microsoft Office" w:date="2015-07-07T18:17:00Z">
        <w:r w:rsidRPr="00A619FA" w:rsidDel="008D7937">
          <w:rPr>
            <w:rStyle w:val="Emphase"/>
            <w:rPrChange w:id="905" w:author="Utilisateur de Microsoft Office" w:date="2015-07-07T18:18:00Z">
              <w:rPr/>
            </w:rPrChange>
          </w:rPr>
          <w:delText>a</w:delText>
        </w:r>
      </w:del>
      <w:r w:rsidRPr="00A619FA">
        <w:rPr>
          <w:rStyle w:val="Emphase"/>
          <w:rPrChange w:id="906" w:author="Utilisateur de Microsoft Office" w:date="2015-07-07T18:18:00Z">
            <w:rPr/>
          </w:rPrChange>
        </w:rPr>
        <w:t>ngularJS</w:t>
      </w:r>
      <w:proofErr w:type="spellEnd"/>
      <w:r w:rsidRPr="00BA127F">
        <w:t xml:space="preserve"> application</w:t>
      </w:r>
    </w:p>
    <w:p w14:paraId="0721EDDF" w14:textId="2D20930E" w:rsidR="00E130D5" w:rsidRPr="00BA127F" w:rsidRDefault="00E130D5" w:rsidP="00E130D5">
      <w:pPr>
        <w:pStyle w:val="Pardeliste"/>
        <w:numPr>
          <w:ilvl w:val="0"/>
          <w:numId w:val="29"/>
        </w:numPr>
      </w:pPr>
      <w:r w:rsidRPr="00BA127F">
        <w:rPr>
          <w:b/>
        </w:rPr>
        <w:t xml:space="preserve">config.xml </w:t>
      </w:r>
      <w:r w:rsidRPr="00BA127F">
        <w:t xml:space="preserve">=&gt; is a </w:t>
      </w:r>
      <w:commentRangeStart w:id="907"/>
      <w:del w:id="908" w:author="Utilisateur de Microsoft Office" w:date="2015-07-07T18:18:00Z">
        <w:r w:rsidRPr="00A619FA" w:rsidDel="008D7937">
          <w:rPr>
            <w:rStyle w:val="Emphase"/>
            <w:rPrChange w:id="909" w:author="Utilisateur de Microsoft Office" w:date="2015-07-07T18:18:00Z">
              <w:rPr/>
            </w:rPrChange>
          </w:rPr>
          <w:delText>cordova</w:delText>
        </w:r>
        <w:commentRangeEnd w:id="907"/>
        <w:r w:rsidR="00371AAD" w:rsidRPr="00A619FA" w:rsidDel="008D7937">
          <w:rPr>
            <w:rStyle w:val="Emphase"/>
            <w:rPrChange w:id="910" w:author="Utilisateur de Microsoft Office" w:date="2015-07-07T18:18:00Z">
              <w:rPr>
                <w:rStyle w:val="Marquedecommentaire"/>
                <w:rFonts w:eastAsiaTheme="minorHAnsi"/>
                <w:lang w:val="fr-CH" w:eastAsia="en-US"/>
              </w:rPr>
            </w:rPrChange>
          </w:rPr>
          <w:commentReference w:id="907"/>
        </w:r>
        <w:r w:rsidRPr="00A619FA" w:rsidDel="008D7937">
          <w:rPr>
            <w:rStyle w:val="Emphase"/>
            <w:rPrChange w:id="911" w:author="Utilisateur de Microsoft Office" w:date="2015-07-07T18:18:00Z">
              <w:rPr/>
            </w:rPrChange>
          </w:rPr>
          <w:delText xml:space="preserve"> </w:delText>
        </w:r>
      </w:del>
      <w:r w:rsidRPr="00A619FA">
        <w:rPr>
          <w:rStyle w:val="Emphase"/>
          <w:rPrChange w:id="912" w:author="Utilisateur de Microsoft Office" w:date="2015-07-07T18:18:00Z">
            <w:rPr/>
          </w:rPrChange>
        </w:rPr>
        <w:t>Apache</w:t>
      </w:r>
      <w:ins w:id="913" w:author="Utilisateur de Microsoft Office" w:date="2015-07-07T18:18:00Z">
        <w:r w:rsidR="008D7937">
          <w:t xml:space="preserve"> </w:t>
        </w:r>
        <w:r w:rsidR="008D7937" w:rsidRPr="00A619FA">
          <w:rPr>
            <w:rStyle w:val="Emphase"/>
            <w:rPrChange w:id="914" w:author="Utilisateur de Microsoft Office" w:date="2015-07-07T18:18:00Z">
              <w:rPr/>
            </w:rPrChange>
          </w:rPr>
          <w:t>Cordova</w:t>
        </w:r>
      </w:ins>
      <w:r w:rsidRPr="00BA127F">
        <w:t xml:space="preserve"> configuration file referencing the application’s icons, orientation, author and description.</w:t>
      </w:r>
    </w:p>
    <w:p w14:paraId="3BAF3863" w14:textId="5B6DB91B" w:rsidR="00E130D5" w:rsidRPr="00BA127F" w:rsidDel="00EE7426" w:rsidRDefault="00E130D5" w:rsidP="00E130D5">
      <w:pPr>
        <w:pStyle w:val="Pardeliste"/>
        <w:numPr>
          <w:ilvl w:val="0"/>
          <w:numId w:val="29"/>
        </w:numPr>
        <w:rPr>
          <w:del w:id="915" w:author="Utilisateur de Microsoft Office" w:date="2015-07-07T19:57:00Z"/>
        </w:rPr>
      </w:pPr>
      <w:del w:id="916" w:author="Utilisateur de Microsoft Office" w:date="2015-07-07T19:57:00Z">
        <w:r w:rsidRPr="00BA127F" w:rsidDel="00EE7426">
          <w:rPr>
            <w:b/>
          </w:rPr>
          <w:delText xml:space="preserve">Ionic.project </w:delText>
        </w:r>
        <w:r w:rsidRPr="00BA127F" w:rsidDel="00EE7426">
          <w:delText>=&gt; contains the application id and name.</w:delText>
        </w:r>
      </w:del>
    </w:p>
    <w:p w14:paraId="4C130688" w14:textId="77777777" w:rsidR="00E130D5" w:rsidRPr="00BA127F" w:rsidRDefault="00E130D5" w:rsidP="00E130D5">
      <w:pPr>
        <w:pStyle w:val="Pardeliste"/>
        <w:numPr>
          <w:ilvl w:val="0"/>
          <w:numId w:val="29"/>
        </w:numPr>
      </w:pPr>
      <w:proofErr w:type="spellStart"/>
      <w:proofErr w:type="gramStart"/>
      <w:r w:rsidRPr="00BA127F">
        <w:rPr>
          <w:b/>
        </w:rPr>
        <w:t>package.json</w:t>
      </w:r>
      <w:proofErr w:type="spellEnd"/>
      <w:proofErr w:type="gramEnd"/>
      <w:r w:rsidRPr="00BA127F">
        <w:t xml:space="preserve"> =&gt; is the header of the application; it contains the modules’ versions  and the name of the application</w:t>
      </w:r>
    </w:p>
    <w:p w14:paraId="10EE5DB6" w14:textId="56D29BD4" w:rsidR="00E130D5" w:rsidRPr="00BA127F" w:rsidDel="00316D3A" w:rsidRDefault="00E130D5" w:rsidP="00E130D5">
      <w:pPr>
        <w:rPr>
          <w:del w:id="917" w:author="Utilisateur de Microsoft Office" w:date="2015-07-07T18:57:00Z"/>
        </w:rPr>
      </w:pPr>
    </w:p>
    <w:p w14:paraId="238DBB7A" w14:textId="68B0F8F1" w:rsidR="00E130D5" w:rsidRPr="008F7F4C" w:rsidDel="00316D3A" w:rsidRDefault="00E130D5" w:rsidP="00E130D5">
      <w:pPr>
        <w:keepNext/>
        <w:rPr>
          <w:del w:id="918" w:author="Utilisateur de Microsoft Office" w:date="2015-07-07T18:57:00Z"/>
        </w:rPr>
      </w:pPr>
      <w:del w:id="919" w:author="Utilisateur de Microsoft Office" w:date="2015-07-07T18:57:00Z">
        <w:r w:rsidRPr="00FD0622" w:rsidDel="00316D3A">
          <w:rPr>
            <w:noProof/>
            <w:lang w:val="fr-FR" w:eastAsia="fr-FR"/>
          </w:rPr>
          <w:drawing>
            <wp:inline distT="0" distB="0" distL="0" distR="0" wp14:anchorId="3ECAED38" wp14:editId="051317A2">
              <wp:extent cx="5717827" cy="2072886"/>
              <wp:effectExtent l="0" t="0" r="0" b="1016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onic-folder"/>
                      <pic:cNvPicPr/>
                    </pic:nvPicPr>
                    <pic:blipFill>
                      <a:blip r:embed="rId57">
                        <a:extLst>
                          <a:ext uri="{28A0092B-C50C-407E-A947-70E740481C1C}">
                            <a14:useLocalDpi xmlns:a14="http://schemas.microsoft.com/office/drawing/2010/main" val="0"/>
                          </a:ext>
                        </a:extLst>
                      </a:blip>
                      <a:stretch>
                        <a:fillRect/>
                      </a:stretch>
                    </pic:blipFill>
                    <pic:spPr>
                      <a:xfrm>
                        <a:off x="0" y="0"/>
                        <a:ext cx="5717827" cy="2072886"/>
                      </a:xfrm>
                      <a:prstGeom prst="rect">
                        <a:avLst/>
                      </a:prstGeom>
                    </pic:spPr>
                  </pic:pic>
                </a:graphicData>
              </a:graphic>
            </wp:inline>
          </w:drawing>
        </w:r>
      </w:del>
    </w:p>
    <w:p w14:paraId="0F5DFF2E" w14:textId="6522497D" w:rsidR="00E130D5" w:rsidRPr="00BA127F" w:rsidDel="00316D3A" w:rsidRDefault="00E130D5" w:rsidP="00316D3A">
      <w:pPr>
        <w:pStyle w:val="Lgende"/>
        <w:rPr>
          <w:del w:id="920" w:author="Utilisateur de Microsoft Office" w:date="2015-07-07T18:57:00Z"/>
        </w:rPr>
      </w:pPr>
      <w:del w:id="921" w:author="Utilisateur de Microsoft Office" w:date="2015-07-07T18:57:00Z">
        <w:r w:rsidRPr="00BA127F" w:rsidDel="00316D3A">
          <w:delText xml:space="preserve">FIGURE </w:delText>
        </w:r>
      </w:del>
      <w:del w:id="922"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3</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1</w:delText>
        </w:r>
        <w:r w:rsidRPr="00BA127F" w:rsidDel="0061365E">
          <w:fldChar w:fldCharType="end"/>
        </w:r>
      </w:del>
      <w:del w:id="923" w:author="Utilisateur de Microsoft Office" w:date="2015-07-07T18:57:00Z">
        <w:r w:rsidRPr="00BA127F" w:rsidDel="00316D3A">
          <w:delText xml:space="preserve"> – IONIC’S MAIN FOLDER</w:delText>
        </w:r>
        <w:bookmarkStart w:id="924" w:name="_Toc424076195"/>
        <w:bookmarkEnd w:id="924"/>
      </w:del>
    </w:p>
    <w:p w14:paraId="2413429B" w14:textId="6FE4A50F" w:rsidR="00E130D5" w:rsidRPr="00BA127F" w:rsidDel="00EE7426" w:rsidRDefault="00E130D5" w:rsidP="00E130D5">
      <w:pPr>
        <w:keepNext/>
        <w:rPr>
          <w:del w:id="925" w:author="Utilisateur de Microsoft Office" w:date="2015-07-07T19:57:00Z"/>
        </w:rPr>
      </w:pPr>
      <w:del w:id="926" w:author="Utilisateur de Microsoft Office" w:date="2015-07-07T19:57:00Z">
        <w:r w:rsidRPr="00BA127F" w:rsidDel="00EE7426">
          <w:delText>As shown on Figure 3.2, the “www” folder contains the Angular application.</w:delText>
        </w:r>
      </w:del>
    </w:p>
    <w:p w14:paraId="11EF054F" w14:textId="77777777" w:rsidR="00E130D5" w:rsidRPr="00BA127F" w:rsidRDefault="00E130D5" w:rsidP="00E130D5">
      <w:pPr>
        <w:pStyle w:val="Pardeliste"/>
        <w:numPr>
          <w:ilvl w:val="0"/>
          <w:numId w:val="33"/>
        </w:numPr>
      </w:pPr>
      <w:r w:rsidRPr="00BA127F">
        <w:rPr>
          <w:b/>
        </w:rPr>
        <w:t>assets</w:t>
      </w:r>
      <w:r w:rsidRPr="00BA127F">
        <w:t xml:space="preserve"> =&gt; contains all images used by the user interface (</w:t>
      </w:r>
      <w:r w:rsidRPr="00BA127F">
        <w:rPr>
          <w:rStyle w:val="Emphase"/>
        </w:rPr>
        <w:t>UI</w:t>
      </w:r>
      <w:r w:rsidRPr="00BA127F">
        <w:t>).</w:t>
      </w:r>
    </w:p>
    <w:p w14:paraId="19AB68BD" w14:textId="77777777" w:rsidR="00E130D5" w:rsidRPr="00BA127F" w:rsidRDefault="00E130D5" w:rsidP="00E130D5">
      <w:pPr>
        <w:pStyle w:val="Pardeliste"/>
        <w:numPr>
          <w:ilvl w:val="0"/>
          <w:numId w:val="33"/>
        </w:numPr>
      </w:pPr>
      <w:r w:rsidRPr="00BA127F">
        <w:rPr>
          <w:b/>
        </w:rPr>
        <w:t>common</w:t>
      </w:r>
      <w:r w:rsidRPr="00BA127F">
        <w:t xml:space="preserve"> =&gt; contains all scripts (directives, models, services) shared by the different states.</w:t>
      </w:r>
    </w:p>
    <w:p w14:paraId="5FDDE79C" w14:textId="77777777" w:rsidR="00E130D5" w:rsidRPr="00EE7426" w:rsidRDefault="00E130D5" w:rsidP="00E130D5">
      <w:pPr>
        <w:pStyle w:val="Pardeliste"/>
        <w:numPr>
          <w:ilvl w:val="0"/>
          <w:numId w:val="32"/>
        </w:numPr>
        <w:rPr>
          <w:ins w:id="927" w:author="Utilisateur de Microsoft Office" w:date="2015-07-07T19:57:00Z"/>
          <w:rPrChange w:id="928" w:author="Utilisateur de Microsoft Office" w:date="2015-07-07T19:57:00Z">
            <w:rPr>
              <w:ins w:id="929" w:author="Utilisateur de Microsoft Office" w:date="2015-07-07T19:57:00Z"/>
              <w:b/>
            </w:rPr>
          </w:rPrChange>
        </w:rPr>
      </w:pPr>
      <w:proofErr w:type="spellStart"/>
      <w:r w:rsidRPr="00BA127F">
        <w:rPr>
          <w:b/>
        </w:rPr>
        <w:t>css</w:t>
      </w:r>
      <w:proofErr w:type="spellEnd"/>
      <w:r w:rsidRPr="00BA127F">
        <w:t xml:space="preserve"> =&gt; contains cascading </w:t>
      </w:r>
      <w:proofErr w:type="spellStart"/>
      <w:r w:rsidRPr="00BA127F">
        <w:t>stylesheets</w:t>
      </w:r>
      <w:proofErr w:type="spellEnd"/>
      <w:r w:rsidRPr="00BA127F">
        <w:rPr>
          <w:b/>
        </w:rPr>
        <w:t>.</w:t>
      </w:r>
    </w:p>
    <w:p w14:paraId="7833CA80" w14:textId="77777777" w:rsidR="00EE7426" w:rsidRPr="00BA127F" w:rsidDel="00EE7426" w:rsidRDefault="00EE7426" w:rsidP="00EE7426">
      <w:pPr>
        <w:pStyle w:val="Pardeliste"/>
        <w:numPr>
          <w:ilvl w:val="0"/>
          <w:numId w:val="32"/>
        </w:numPr>
        <w:rPr>
          <w:del w:id="930" w:author="Utilisateur de Microsoft Office" w:date="2015-07-07T19:57:00Z"/>
        </w:rPr>
      </w:pPr>
      <w:moveToRangeStart w:id="931" w:author="Utilisateur de Microsoft Office" w:date="2015-07-07T19:57:00Z" w:name="move424062369"/>
      <w:moveTo w:id="932" w:author="Utilisateur de Microsoft Office" w:date="2015-07-07T19:57:00Z">
        <w:r w:rsidRPr="00BA127F">
          <w:rPr>
            <w:b/>
          </w:rPr>
          <w:t xml:space="preserve">Scripts </w:t>
        </w:r>
        <w:r w:rsidRPr="00BA127F">
          <w:t>=&gt; contains all the controllers for the different states.</w:t>
        </w:r>
      </w:moveTo>
    </w:p>
    <w:moveToRangeEnd w:id="931"/>
    <w:p w14:paraId="0005C9C7" w14:textId="77777777" w:rsidR="00EE7426" w:rsidRPr="00BA127F" w:rsidRDefault="00EE7426" w:rsidP="00EE7426">
      <w:pPr>
        <w:pStyle w:val="Pardeliste"/>
        <w:numPr>
          <w:ilvl w:val="0"/>
          <w:numId w:val="32"/>
        </w:numPr>
      </w:pPr>
    </w:p>
    <w:p w14:paraId="5F0B3A6A" w14:textId="77777777" w:rsidR="00E130D5" w:rsidRPr="00BA127F" w:rsidRDefault="00E130D5" w:rsidP="00E130D5">
      <w:pPr>
        <w:pStyle w:val="Pardeliste"/>
        <w:numPr>
          <w:ilvl w:val="0"/>
          <w:numId w:val="32"/>
        </w:numPr>
      </w:pPr>
      <w:r w:rsidRPr="00BA127F">
        <w:rPr>
          <w:b/>
        </w:rPr>
        <w:t>lib</w:t>
      </w:r>
      <w:r w:rsidRPr="00BA127F">
        <w:t xml:space="preserve"> =&gt; contains all angular libraries/services used in the project.</w:t>
      </w:r>
    </w:p>
    <w:p w14:paraId="4CCCE02E" w14:textId="555BC263" w:rsidR="00E130D5" w:rsidRPr="00BA127F" w:rsidDel="00EE7426" w:rsidRDefault="00E130D5" w:rsidP="00E130D5">
      <w:pPr>
        <w:pStyle w:val="Pardeliste"/>
        <w:numPr>
          <w:ilvl w:val="0"/>
          <w:numId w:val="33"/>
        </w:numPr>
      </w:pPr>
      <w:moveFromRangeStart w:id="933" w:author="Utilisateur de Microsoft Office" w:date="2015-07-07T19:57:00Z" w:name="move424062369"/>
      <w:moveFrom w:id="934" w:author="Utilisateur de Microsoft Office" w:date="2015-07-07T19:57:00Z">
        <w:r w:rsidRPr="00BA127F" w:rsidDel="00EE7426">
          <w:rPr>
            <w:b/>
          </w:rPr>
          <w:t xml:space="preserve">Scripts </w:t>
        </w:r>
        <w:r w:rsidRPr="00BA127F" w:rsidDel="00EE7426">
          <w:t>=&gt; contains all the controllers for the different states.</w:t>
        </w:r>
      </w:moveFrom>
    </w:p>
    <w:moveFromRangeEnd w:id="933"/>
    <w:p w14:paraId="6AC11F39" w14:textId="12D2BA0F" w:rsidR="00E130D5" w:rsidRDefault="00E130D5" w:rsidP="00E130D5">
      <w:pPr>
        <w:pStyle w:val="Pardeliste"/>
        <w:numPr>
          <w:ilvl w:val="0"/>
          <w:numId w:val="33"/>
        </w:numPr>
        <w:rPr>
          <w:ins w:id="935" w:author="Utilisateur de Microsoft Office" w:date="2015-07-07T19:57:00Z"/>
        </w:rPr>
      </w:pPr>
      <w:r w:rsidRPr="00BA127F">
        <w:rPr>
          <w:b/>
        </w:rPr>
        <w:t>index.html</w:t>
      </w:r>
      <w:r w:rsidRPr="00BA127F">
        <w:t xml:space="preserve"> =&gt; is a</w:t>
      </w:r>
      <w:del w:id="936" w:author="Utilisateur de Microsoft Office" w:date="2015-07-07T19:57:00Z">
        <w:r w:rsidRPr="00BA127F" w:rsidDel="00C108B1">
          <w:delText>n</w:delText>
        </w:r>
      </w:del>
      <w:ins w:id="937" w:author="Utilisateur de Microsoft Office" w:date="2015-07-07T19:57:00Z">
        <w:r w:rsidR="00C108B1">
          <w:t xml:space="preserve"> </w:t>
        </w:r>
      </w:ins>
      <w:r w:rsidRPr="00BA127F">
        <w:t>html container of the different states</w:t>
      </w:r>
    </w:p>
    <w:p w14:paraId="3AEB557B" w14:textId="783C54D7" w:rsidR="00A44896" w:rsidRDefault="00A44896" w:rsidP="00E130D5">
      <w:pPr>
        <w:pStyle w:val="Pardeliste"/>
        <w:numPr>
          <w:ilvl w:val="0"/>
          <w:numId w:val="33"/>
        </w:numPr>
        <w:rPr>
          <w:ins w:id="938" w:author="Utilisateur de Microsoft Office" w:date="2015-07-07T20:21:00Z"/>
        </w:rPr>
      </w:pPr>
      <w:ins w:id="939" w:author="Utilisateur de Microsoft Office" w:date="2015-07-07T19:57:00Z">
        <w:r>
          <w:rPr>
            <w:b/>
          </w:rPr>
          <w:t xml:space="preserve">interventions | patients | rooms | units </w:t>
        </w:r>
      </w:ins>
      <w:ins w:id="940" w:author="Utilisateur de Microsoft Office" w:date="2015-07-07T20:20:00Z">
        <w:r w:rsidR="00417017">
          <w:t>=&gt;</w:t>
        </w:r>
        <w:r w:rsidR="00F7155F">
          <w:t xml:space="preserve"> folder containing the </w:t>
        </w:r>
      </w:ins>
      <w:ins w:id="941" w:author="Utilisateur de Microsoft Office" w:date="2015-07-07T20:21:00Z">
        <w:r w:rsidR="00F7155F">
          <w:t xml:space="preserve">corresponding </w:t>
        </w:r>
      </w:ins>
      <w:ins w:id="942" w:author="Utilisateur de Microsoft Office" w:date="2015-07-07T20:20:00Z">
        <w:r w:rsidR="00F7155F">
          <w:t>state’s files</w:t>
        </w:r>
      </w:ins>
      <w:ins w:id="943" w:author="Utilisateur de Microsoft Office" w:date="2015-07-07T20:21:00Z">
        <w:r w:rsidR="00BA6390">
          <w:t>.</w:t>
        </w:r>
      </w:ins>
    </w:p>
    <w:p w14:paraId="21A5FF35" w14:textId="316AF0CB" w:rsidR="00BA6390" w:rsidRDefault="00BA6390" w:rsidP="00E130D5">
      <w:pPr>
        <w:pStyle w:val="Pardeliste"/>
        <w:numPr>
          <w:ilvl w:val="0"/>
          <w:numId w:val="33"/>
        </w:numPr>
        <w:rPr>
          <w:ins w:id="944" w:author="Utilisateur de Microsoft Office" w:date="2015-07-07T20:23:00Z"/>
        </w:rPr>
      </w:pPr>
      <w:ins w:id="945" w:author="Utilisateur de Microsoft Office" w:date="2015-07-07T20:21:00Z">
        <w:r>
          <w:rPr>
            <w:b/>
          </w:rPr>
          <w:t xml:space="preserve">App.js </w:t>
        </w:r>
        <w:r>
          <w:t xml:space="preserve">=&gt; </w:t>
        </w:r>
        <w:r w:rsidR="001F2A69">
          <w:t>is the entry point of the application, it</w:t>
        </w:r>
      </w:ins>
      <w:ins w:id="946" w:author="Utilisateur de Microsoft Office" w:date="2015-07-07T20:22:00Z">
        <w:r w:rsidR="001F2A69">
          <w:t xml:space="preserve"> specifies the application’s configuration.</w:t>
        </w:r>
      </w:ins>
      <w:ins w:id="947" w:author="Utilisateur de Microsoft Office" w:date="2015-07-07T20:23:00Z">
        <w:r w:rsidR="001F2A69">
          <w:t xml:space="preserve"> </w:t>
        </w:r>
      </w:ins>
      <w:ins w:id="948" w:author="Utilisateur de Microsoft Office" w:date="2015-07-07T20:22:00Z">
        <w:r w:rsidR="001F2A69">
          <w:t>It</w:t>
        </w:r>
      </w:ins>
      <w:ins w:id="949" w:author="Utilisateur de Microsoft Office" w:date="2015-07-07T20:21:00Z">
        <w:r w:rsidR="001F2A69">
          <w:t xml:space="preserve"> should be kept as light as possible.</w:t>
        </w:r>
      </w:ins>
    </w:p>
    <w:p w14:paraId="3D964B55" w14:textId="357FA1DF" w:rsidR="004453E6" w:rsidRDefault="004453E6" w:rsidP="00E130D5">
      <w:pPr>
        <w:pStyle w:val="Pardeliste"/>
        <w:numPr>
          <w:ilvl w:val="0"/>
          <w:numId w:val="33"/>
        </w:numPr>
        <w:rPr>
          <w:ins w:id="950" w:author="Utilisateur de Microsoft Office" w:date="2015-07-07T20:23:00Z"/>
        </w:rPr>
      </w:pPr>
      <w:ins w:id="951" w:author="Utilisateur de Microsoft Office" w:date="2015-07-07T20:23:00Z">
        <w:r>
          <w:rPr>
            <w:b/>
          </w:rPr>
          <w:t xml:space="preserve">Patients.js </w:t>
        </w:r>
        <w:r>
          <w:t>=&gt; is the controller (logic) of the patient’s state.</w:t>
        </w:r>
      </w:ins>
    </w:p>
    <w:p w14:paraId="30276B3C" w14:textId="35949EB3" w:rsidR="004453E6" w:rsidRPr="00BA127F" w:rsidDel="007412FB" w:rsidRDefault="004453E6" w:rsidP="00E130D5">
      <w:pPr>
        <w:pStyle w:val="Pardeliste"/>
        <w:numPr>
          <w:ilvl w:val="0"/>
          <w:numId w:val="33"/>
        </w:numPr>
        <w:rPr>
          <w:del w:id="952" w:author="Utilisateur de Microsoft Office" w:date="2015-07-07T20:24:00Z"/>
        </w:rPr>
      </w:pPr>
      <w:ins w:id="953" w:author="Utilisateur de Microsoft Office" w:date="2015-07-07T20:23:00Z">
        <w:r w:rsidRPr="004453E6">
          <w:rPr>
            <w:b/>
            <w:rPrChange w:id="954" w:author="Utilisateur de Microsoft Office" w:date="2015-07-07T20:23:00Z">
              <w:rPr/>
            </w:rPrChange>
          </w:rPr>
          <w:t>Patients.</w:t>
        </w:r>
        <w:r>
          <w:rPr>
            <w:b/>
          </w:rPr>
          <w:t>html</w:t>
        </w:r>
        <w:r>
          <w:t xml:space="preserve"> =&gt; is the html template of the </w:t>
        </w:r>
      </w:ins>
      <w:ins w:id="955" w:author="Utilisateur de Microsoft Office" w:date="2015-07-07T20:24:00Z">
        <w:r>
          <w:t xml:space="preserve">patient’s </w:t>
        </w:r>
      </w:ins>
      <w:ins w:id="956" w:author="Utilisateur de Microsoft Office" w:date="2015-07-07T20:23:00Z">
        <w:r>
          <w:t>state</w:t>
        </w:r>
      </w:ins>
      <w:ins w:id="957" w:author="Utilisateur de Microsoft Office" w:date="2015-07-07T20:24:00Z">
        <w:r>
          <w:t>.</w:t>
        </w:r>
      </w:ins>
    </w:p>
    <w:p w14:paraId="0DD7B7BC" w14:textId="7C3D948E" w:rsidR="00E130D5" w:rsidRPr="008F7F4C" w:rsidRDefault="00E130D5" w:rsidP="00805FCB">
      <w:pPr>
        <w:pStyle w:val="Pardeliste"/>
        <w:numPr>
          <w:ilvl w:val="0"/>
          <w:numId w:val="33"/>
        </w:numPr>
        <w:pPrChange w:id="958" w:author="Utilisateur de Microsoft Office" w:date="2015-07-07T20:24:00Z">
          <w:pPr>
            <w:pStyle w:val="Lgende"/>
          </w:pPr>
        </w:pPrChange>
      </w:pPr>
      <w:del w:id="959" w:author="Utilisateur de Microsoft Office" w:date="2015-07-07T18:56:00Z">
        <w:r w:rsidRPr="00FD0622" w:rsidDel="00316D3A">
          <w:rPr>
            <w:noProof/>
            <w:lang w:val="fr-FR" w:eastAsia="fr-FR"/>
          </w:rPr>
          <w:drawing>
            <wp:inline distT="0" distB="0" distL="0" distR="0" wp14:anchorId="0A1305CD" wp14:editId="617902F2">
              <wp:extent cx="4808089" cy="2021840"/>
              <wp:effectExtent l="0" t="0" r="0" b="101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angular-folder.jpg"/>
                      <pic:cNvPicPr/>
                    </pic:nvPicPr>
                    <pic:blipFill>
                      <a:blip r:embed="rId58">
                        <a:extLst>
                          <a:ext uri="{28A0092B-C50C-407E-A947-70E740481C1C}">
                            <a14:useLocalDpi xmlns:a14="http://schemas.microsoft.com/office/drawing/2010/main" val="0"/>
                          </a:ext>
                        </a:extLst>
                      </a:blip>
                      <a:stretch>
                        <a:fillRect/>
                      </a:stretch>
                    </pic:blipFill>
                    <pic:spPr>
                      <a:xfrm>
                        <a:off x="0" y="0"/>
                        <a:ext cx="4808089" cy="2021840"/>
                      </a:xfrm>
                      <a:prstGeom prst="rect">
                        <a:avLst/>
                      </a:prstGeom>
                    </pic:spPr>
                  </pic:pic>
                </a:graphicData>
              </a:graphic>
            </wp:inline>
          </w:drawing>
        </w:r>
      </w:del>
    </w:p>
    <w:p w14:paraId="27B05B99" w14:textId="1AF694A7" w:rsidR="00E130D5" w:rsidRPr="00BA127F" w:rsidDel="00A44896" w:rsidRDefault="00E130D5" w:rsidP="00805FCB">
      <w:pPr>
        <w:pStyle w:val="Lgende"/>
        <w:rPr>
          <w:del w:id="960" w:author="Utilisateur de Microsoft Office" w:date="2015-07-07T19:57:00Z"/>
        </w:rPr>
      </w:pPr>
      <w:del w:id="961" w:author="Utilisateur de Microsoft Office" w:date="2015-07-07T19:57:00Z">
        <w:r w:rsidRPr="00BA127F" w:rsidDel="00A44896">
          <w:delText xml:space="preserve">FIGURE </w:delText>
        </w:r>
      </w:del>
      <w:del w:id="962"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3</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2</w:delText>
        </w:r>
        <w:r w:rsidRPr="00BA127F" w:rsidDel="0061365E">
          <w:fldChar w:fldCharType="end"/>
        </w:r>
      </w:del>
      <w:del w:id="963" w:author="Utilisateur de Microsoft Office" w:date="2015-07-07T19:57:00Z">
        <w:r w:rsidRPr="00BA127F" w:rsidDel="00A44896">
          <w:delText xml:space="preserve"> – MAIN ANGULAR FOLDER</w:delText>
        </w:r>
      </w:del>
    </w:p>
    <w:p w14:paraId="33B6CE2E" w14:textId="1A145FBC" w:rsidR="00E130D5" w:rsidRPr="008F7F4C" w:rsidRDefault="00E130D5" w:rsidP="00E130D5">
      <w:del w:id="964" w:author="Utilisateur de Microsoft Office" w:date="2015-07-07T20:24:00Z">
        <w:r w:rsidRPr="00BA127F" w:rsidDel="007412FB">
          <w:delText>On Figure 3.3, there’s a separate folder for each state of  the application.</w:delText>
        </w:r>
        <w:r w:rsidRPr="00BA127F" w:rsidDel="007412FB">
          <w:br/>
        </w:r>
      </w:del>
      <w:r w:rsidRPr="00BA127F">
        <w:t>This division in logical blocks allows for an easy and fast understanding of the application’s structure and greatly reduces the risk of eternal file browsing in the application since everything needed for a state is within its own folder or in the common folder.</w:t>
      </w:r>
    </w:p>
    <w:p w14:paraId="43C49DCD" w14:textId="4ED05AC2" w:rsidR="00805FCB" w:rsidRPr="00BA127F" w:rsidDel="001F2A69" w:rsidRDefault="00E130D5" w:rsidP="00805FCB">
      <w:pPr>
        <w:rPr>
          <w:del w:id="965" w:author="Utilisateur de Microsoft Office" w:date="2015-07-07T20:22:00Z"/>
        </w:rPr>
      </w:pPr>
      <w:del w:id="966" w:author="Utilisateur de Microsoft Office" w:date="2015-07-07T20:22:00Z">
        <w:r w:rsidRPr="00BA127F" w:rsidDel="001F2A69">
          <w:delText xml:space="preserve">The </w:delText>
        </w:r>
        <w:r w:rsidRPr="00BA127F" w:rsidDel="001F2A69">
          <w:rPr>
            <w:b/>
          </w:rPr>
          <w:delText>app.js</w:delText>
        </w:r>
        <w:r w:rsidRPr="00BA127F" w:rsidDel="001F2A69">
          <w:delText xml:space="preserve"> file is the entry point of the application. It should be kept as light as possible and specifies the application configuration, default unique resource identifier (</w:delText>
        </w:r>
        <w:r w:rsidRPr="00BA127F" w:rsidDel="001F2A69">
          <w:rPr>
            <w:rStyle w:val="Emphase"/>
          </w:rPr>
          <w:delText>uri</w:delText>
        </w:r>
        <w:r w:rsidRPr="00BA127F" w:rsidDel="001F2A69">
          <w:delText>) as well as some ionic configuration.</w:delText>
        </w:r>
        <w:bookmarkStart w:id="967" w:name="_Toc424076155"/>
        <w:bookmarkEnd w:id="967"/>
      </w:del>
    </w:p>
    <w:p w14:paraId="210323B3" w14:textId="75E45F1C" w:rsidR="00E130D5" w:rsidRPr="008F7F4C" w:rsidDel="00316D3A" w:rsidRDefault="00E130D5" w:rsidP="00805FCB">
      <w:pPr>
        <w:pStyle w:val="Titre2"/>
        <w:rPr>
          <w:del w:id="968" w:author="Utilisateur de Microsoft Office" w:date="2015-07-07T18:57:00Z"/>
        </w:rPr>
        <w:pPrChange w:id="969" w:author="Utilisateur de Microsoft Office" w:date="2015-07-07T19:01:00Z">
          <w:pPr>
            <w:keepNext/>
            <w:jc w:val="center"/>
          </w:pPr>
        </w:pPrChange>
      </w:pPr>
      <w:del w:id="970" w:author="Utilisateur de Microsoft Office" w:date="2015-07-07T18:56:00Z">
        <w:r w:rsidRPr="002E2462" w:rsidDel="00316D3A">
          <w:rPr>
            <w:noProof/>
            <w:lang w:val="fr-FR" w:eastAsia="fr-FR"/>
          </w:rPr>
          <w:drawing>
            <wp:inline distT="0" distB="0" distL="0" distR="0" wp14:anchorId="1A0EACBD" wp14:editId="6F950DEC">
              <wp:extent cx="5477401" cy="2118995"/>
              <wp:effectExtent l="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folder.jpg"/>
                      <pic:cNvPicPr/>
                    </pic:nvPicPr>
                    <pic:blipFill>
                      <a:blip r:embed="rId59">
                        <a:extLst>
                          <a:ext uri="{28A0092B-C50C-407E-A947-70E740481C1C}">
                            <a14:useLocalDpi xmlns:a14="http://schemas.microsoft.com/office/drawing/2010/main" val="0"/>
                          </a:ext>
                        </a:extLst>
                      </a:blip>
                      <a:stretch>
                        <a:fillRect/>
                      </a:stretch>
                    </pic:blipFill>
                    <pic:spPr>
                      <a:xfrm>
                        <a:off x="0" y="0"/>
                        <a:ext cx="5477401" cy="2118995"/>
                      </a:xfrm>
                      <a:prstGeom prst="rect">
                        <a:avLst/>
                      </a:prstGeom>
                    </pic:spPr>
                  </pic:pic>
                </a:graphicData>
              </a:graphic>
            </wp:inline>
          </w:drawing>
        </w:r>
      </w:del>
      <w:bookmarkStart w:id="971" w:name="_Toc424076156"/>
      <w:bookmarkEnd w:id="971"/>
    </w:p>
    <w:p w14:paraId="107D5569" w14:textId="3C620BFF" w:rsidR="00E130D5" w:rsidRPr="00BA127F" w:rsidDel="00316D3A" w:rsidRDefault="00E130D5" w:rsidP="00805FCB">
      <w:pPr>
        <w:pStyle w:val="Titre2"/>
        <w:rPr>
          <w:del w:id="972" w:author="Utilisateur de Microsoft Office" w:date="2015-07-07T18:56:00Z"/>
        </w:rPr>
        <w:pPrChange w:id="973" w:author="Utilisateur de Microsoft Office" w:date="2015-07-07T19:01:00Z">
          <w:pPr>
            <w:pStyle w:val="Lgende"/>
          </w:pPr>
        </w:pPrChange>
      </w:pPr>
      <w:del w:id="974" w:author="Utilisateur de Microsoft Office" w:date="2015-07-07T18:56:00Z">
        <w:r w:rsidRPr="00BA127F" w:rsidDel="00316D3A">
          <w:delText xml:space="preserve">FIGURE </w:delText>
        </w:r>
      </w:del>
      <w:del w:id="975"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3</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3</w:delText>
        </w:r>
        <w:r w:rsidRPr="00BA127F" w:rsidDel="0061365E">
          <w:fldChar w:fldCharType="end"/>
        </w:r>
      </w:del>
      <w:del w:id="976" w:author="Utilisateur de Microsoft Office" w:date="2015-07-07T18:56:00Z">
        <w:r w:rsidRPr="00BA127F" w:rsidDel="00316D3A">
          <w:delText xml:space="preserve"> – ANGULAR SCRIPTS FOLDER</w:delText>
        </w:r>
        <w:bookmarkStart w:id="977" w:name="_Toc424076157"/>
        <w:bookmarkEnd w:id="977"/>
      </w:del>
    </w:p>
    <w:p w14:paraId="33424648" w14:textId="4181B07F" w:rsidR="00E130D5" w:rsidRPr="00BA127F" w:rsidDel="00316D3A" w:rsidRDefault="00E130D5" w:rsidP="00805FCB">
      <w:pPr>
        <w:pStyle w:val="Titre2"/>
        <w:rPr>
          <w:del w:id="978" w:author="Utilisateur de Microsoft Office" w:date="2015-07-07T18:56:00Z"/>
        </w:rPr>
        <w:pPrChange w:id="979" w:author="Utilisateur de Microsoft Office" w:date="2015-07-07T19:01:00Z">
          <w:pPr/>
        </w:pPrChange>
      </w:pPr>
      <w:bookmarkStart w:id="980" w:name="_Toc424076158"/>
      <w:bookmarkEnd w:id="980"/>
    </w:p>
    <w:p w14:paraId="108F0749" w14:textId="77777777" w:rsidR="00E130D5" w:rsidRDefault="00E130D5" w:rsidP="00805FCB">
      <w:pPr>
        <w:pStyle w:val="Titre2"/>
        <w:rPr>
          <w:ins w:id="981" w:author="Utilisateur de Microsoft Office" w:date="2015-07-07T20:24:00Z"/>
        </w:rPr>
      </w:pPr>
      <w:bookmarkStart w:id="982" w:name="_Toc424076159"/>
      <w:r w:rsidRPr="00BA127F">
        <w:t>Navigation</w:t>
      </w:r>
      <w:bookmarkEnd w:id="982"/>
    </w:p>
    <w:p w14:paraId="093B0A39" w14:textId="772FACB4" w:rsidR="003763C8" w:rsidRPr="003763C8" w:rsidDel="001132A2" w:rsidRDefault="008B39B1" w:rsidP="003763C8">
      <w:pPr>
        <w:rPr>
          <w:del w:id="983" w:author="Utilisateur de Microsoft Office" w:date="2015-07-07T22:17:00Z"/>
        </w:rPr>
        <w:pPrChange w:id="984" w:author="Utilisateur de Microsoft Office" w:date="2015-07-07T20:24:00Z">
          <w:pPr>
            <w:pStyle w:val="Titre2"/>
          </w:pPr>
        </w:pPrChange>
      </w:pPr>
      <w:ins w:id="985" w:author="Utilisateur de Microsoft Office" w:date="2015-07-07T22:16:00Z">
        <w:r>
          <w:t xml:space="preserve">The new INCA application is </w:t>
        </w:r>
        <w:r w:rsidR="005C6713">
          <w:t xml:space="preserve">composed of several interfaces called </w:t>
        </w:r>
      </w:ins>
      <w:ins w:id="986" w:author="Utilisateur de Microsoft Office" w:date="2015-07-07T22:17:00Z">
        <w:r w:rsidR="00597F41">
          <w:t>state</w:t>
        </w:r>
        <w:r w:rsidR="00AB4B44">
          <w:t>s or views</w:t>
        </w:r>
      </w:ins>
      <w:ins w:id="987" w:author="Utilisateur de Microsoft Office" w:date="2015-07-07T22:16:00Z">
        <w:r w:rsidR="005C6713">
          <w:t xml:space="preserve">. Those </w:t>
        </w:r>
      </w:ins>
      <w:ins w:id="988" w:author="Utilisateur de Microsoft Office" w:date="2015-07-07T22:17:00Z">
        <w:r w:rsidR="00D51425">
          <w:t>states</w:t>
        </w:r>
      </w:ins>
      <w:ins w:id="989" w:author="Utilisateur de Microsoft Office" w:date="2015-07-07T22:16:00Z">
        <w:r w:rsidR="005C6713">
          <w:t xml:space="preserve"> are represented on the Figure 3.5 as </w:t>
        </w:r>
        <w:r w:rsidR="002A7E52">
          <w:t>rectangles</w:t>
        </w:r>
        <w:r w:rsidR="005C6713">
          <w:t>.</w:t>
        </w:r>
      </w:ins>
      <w:ins w:id="990" w:author="Utilisateur de Microsoft Office" w:date="2015-07-07T22:17:00Z">
        <w:r w:rsidR="001132A2">
          <w:t xml:space="preserve"> </w:t>
        </w:r>
      </w:ins>
    </w:p>
    <w:p w14:paraId="5A1727CD" w14:textId="7A2DB90C" w:rsidR="00E130D5" w:rsidRPr="00BA127F" w:rsidRDefault="00E130D5" w:rsidP="00E130D5">
      <w:r w:rsidRPr="00BA127F">
        <w:t xml:space="preserve">Each rectangle represents </w:t>
      </w:r>
      <w:r w:rsidRPr="008F7F4C">
        <w:t>a state / logic block.</w:t>
      </w:r>
      <w:ins w:id="991" w:author="Utilisateur de Microsoft Office" w:date="2015-07-07T22:17:00Z">
        <w:r w:rsidR="001132A2">
          <w:t xml:space="preserve"> </w:t>
        </w:r>
      </w:ins>
      <w:del w:id="992" w:author="Utilisateur de Microsoft Office" w:date="2015-07-07T22:17:00Z">
        <w:r w:rsidRPr="00BA127F" w:rsidDel="001132A2">
          <w:br/>
        </w:r>
      </w:del>
      <w:r w:rsidRPr="00BA127F">
        <w:t>A state can contain multiple sub-states / sub-views that are accessible from the state/sub-state they’re linked to.</w:t>
      </w:r>
    </w:p>
    <w:p w14:paraId="455ECAB9" w14:textId="77777777" w:rsidR="00E130D5" w:rsidRPr="00BA127F" w:rsidRDefault="00E130D5" w:rsidP="00E130D5">
      <w:r w:rsidRPr="00BA127F">
        <w:t>From the interventions state, a nurse can access:</w:t>
      </w:r>
    </w:p>
    <w:p w14:paraId="60940095" w14:textId="77777777" w:rsidR="00E130D5" w:rsidRPr="00BA127F" w:rsidRDefault="00E130D5" w:rsidP="00E130D5">
      <w:pPr>
        <w:pStyle w:val="Pardeliste"/>
        <w:numPr>
          <w:ilvl w:val="0"/>
          <w:numId w:val="34"/>
        </w:numPr>
      </w:pPr>
      <w:r w:rsidRPr="00BA127F">
        <w:t>The “vitals” view by tapping on a “measures” intervention.</w:t>
      </w:r>
    </w:p>
    <w:p w14:paraId="28E74B1E" w14:textId="77777777" w:rsidR="00E130D5" w:rsidRPr="00BA127F" w:rsidRDefault="00E130D5" w:rsidP="00E130D5">
      <w:pPr>
        <w:pStyle w:val="Pardeliste"/>
        <w:numPr>
          <w:ilvl w:val="0"/>
          <w:numId w:val="34"/>
        </w:numPr>
      </w:pPr>
      <w:r w:rsidRPr="00BA127F">
        <w:t>The “</w:t>
      </w:r>
      <w:proofErr w:type="spellStart"/>
      <w:r w:rsidRPr="00BA127F">
        <w:t>reserveValidation</w:t>
      </w:r>
      <w:proofErr w:type="spellEnd"/>
      <w:r w:rsidRPr="00BA127F">
        <w:t>” view by tapping on the “reserves” intervention</w:t>
      </w:r>
    </w:p>
    <w:p w14:paraId="4C398275" w14:textId="77777777" w:rsidR="00E130D5" w:rsidRPr="00BA127F" w:rsidRDefault="00E130D5" w:rsidP="00E130D5">
      <w:pPr>
        <w:pStyle w:val="Pardeliste"/>
        <w:numPr>
          <w:ilvl w:val="0"/>
          <w:numId w:val="34"/>
        </w:numPr>
      </w:pPr>
      <w:r w:rsidRPr="00BA127F">
        <w:t>The “details” view by tapping on any other intervention</w:t>
      </w:r>
    </w:p>
    <w:p w14:paraId="554EA40F" w14:textId="77777777" w:rsidR="00E130D5" w:rsidRPr="00BA127F" w:rsidRDefault="00E130D5" w:rsidP="00E130D5">
      <w:r w:rsidRPr="00BA127F">
        <w:t>From the “vitals” view the nurse can access the “full historic” view by double tapping on any graph.</w:t>
      </w:r>
      <w:r w:rsidRPr="00BA127F">
        <w:br/>
        <w:t>From the “</w:t>
      </w:r>
      <w:proofErr w:type="spellStart"/>
      <w:r w:rsidRPr="00BA127F">
        <w:t>reserveValidation</w:t>
      </w:r>
      <w:proofErr w:type="spellEnd"/>
      <w:r w:rsidRPr="00BA127F">
        <w:t>” view, the nurse can access an historic of the reserve intervention performed on the patient.</w:t>
      </w:r>
    </w:p>
    <w:p w14:paraId="44F8C052" w14:textId="77777777" w:rsidR="00E130D5" w:rsidRPr="00BA127F" w:rsidRDefault="00E130D5" w:rsidP="00E130D5">
      <w:r w:rsidRPr="00BA127F">
        <w:t>In every view, the nurse can go back to the previous view by tapping the back button on the upper left corner of the screen.</w:t>
      </w:r>
    </w:p>
    <w:p w14:paraId="15F6E0B5" w14:textId="77777777" w:rsidR="00E130D5" w:rsidRPr="008F7F4C" w:rsidRDefault="00E130D5" w:rsidP="00E130D5">
      <w:pPr>
        <w:keepNext/>
      </w:pPr>
      <w:r w:rsidRPr="00EF3BE9">
        <w:rPr>
          <w:noProof/>
          <w:lang w:val="fr-FR" w:eastAsia="fr-FR"/>
        </w:rPr>
        <w:lastRenderedPageBreak/>
        <w:drawing>
          <wp:inline distT="0" distB="0" distL="0" distR="0" wp14:anchorId="2E27ACD8" wp14:editId="431EB56F">
            <wp:extent cx="5395839" cy="42748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a app nav.png"/>
                    <pic:cNvPicPr/>
                  </pic:nvPicPr>
                  <pic:blipFill>
                    <a:blip r:embed="rId60">
                      <a:extLst>
                        <a:ext uri="{28A0092B-C50C-407E-A947-70E740481C1C}">
                          <a14:useLocalDpi xmlns:a14="http://schemas.microsoft.com/office/drawing/2010/main" val="0"/>
                        </a:ext>
                      </a:extLst>
                    </a:blip>
                    <a:stretch>
                      <a:fillRect/>
                    </a:stretch>
                  </pic:blipFill>
                  <pic:spPr>
                    <a:xfrm>
                      <a:off x="0" y="0"/>
                      <a:ext cx="5395839" cy="4274820"/>
                    </a:xfrm>
                    <a:prstGeom prst="rect">
                      <a:avLst/>
                    </a:prstGeom>
                  </pic:spPr>
                </pic:pic>
              </a:graphicData>
            </a:graphic>
          </wp:inline>
        </w:drawing>
      </w:r>
    </w:p>
    <w:p w14:paraId="3B174E34" w14:textId="0798BA6F" w:rsidR="00E130D5" w:rsidRPr="00BA127F" w:rsidRDefault="00E130D5" w:rsidP="003225BE">
      <w:pPr>
        <w:pStyle w:val="Lgende"/>
      </w:pPr>
      <w:r w:rsidRPr="00BA127F">
        <w:t xml:space="preserve">FIGURE </w:t>
      </w:r>
      <w:ins w:id="993" w:author="Utilisateur de Microsoft Office" w:date="2015-07-07T22:54:00Z">
        <w:r w:rsidR="006A37D4">
          <w:fldChar w:fldCharType="begin"/>
        </w:r>
        <w:r w:rsidR="006A37D4">
          <w:instrText xml:space="preserve"> STYLEREF 1 \s </w:instrText>
        </w:r>
      </w:ins>
      <w:r w:rsidR="006A37D4">
        <w:fldChar w:fldCharType="separate"/>
      </w:r>
      <w:r w:rsidR="006A37D4">
        <w:rPr>
          <w:noProof/>
        </w:rPr>
        <w:t>3</w:t>
      </w:r>
      <w:ins w:id="994"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995" w:author="Utilisateur de Microsoft Office" w:date="2015-07-07T22:54:00Z">
        <w:r w:rsidR="006A37D4">
          <w:rPr>
            <w:noProof/>
          </w:rPr>
          <w:t>5</w:t>
        </w:r>
        <w:r w:rsidR="006A37D4">
          <w:fldChar w:fldCharType="end"/>
        </w:r>
      </w:ins>
      <w:del w:id="996"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3</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4</w:delText>
        </w:r>
        <w:r w:rsidRPr="00BA127F" w:rsidDel="0061365E">
          <w:fldChar w:fldCharType="end"/>
        </w:r>
      </w:del>
      <w:r w:rsidRPr="00BA127F">
        <w:t xml:space="preserve"> – INCA APPLICATION’S NAVIGATION</w:t>
      </w:r>
    </w:p>
    <w:p w14:paraId="0820018D" w14:textId="77777777" w:rsidR="00E130D5" w:rsidRDefault="00E130D5" w:rsidP="00805FCB">
      <w:pPr>
        <w:pStyle w:val="Titre2"/>
        <w:rPr>
          <w:ins w:id="997" w:author="Utilisateur de Microsoft Office" w:date="2015-07-07T22:17:00Z"/>
        </w:rPr>
      </w:pPr>
      <w:r w:rsidRPr="00BA127F">
        <w:t xml:space="preserve"> </w:t>
      </w:r>
      <w:bookmarkStart w:id="998" w:name="_Toc424076160"/>
      <w:r w:rsidRPr="00BA127F">
        <w:t>Wireframes and functionalities</w:t>
      </w:r>
      <w:bookmarkEnd w:id="998"/>
    </w:p>
    <w:p w14:paraId="49CB7BE7" w14:textId="47B6848D" w:rsidR="001C3CA9" w:rsidRPr="001C3CA9" w:rsidRDefault="00644A72" w:rsidP="001C3CA9">
      <w:pPr>
        <w:pPrChange w:id="999" w:author="Utilisateur de Microsoft Office" w:date="2015-07-07T22:17:00Z">
          <w:pPr>
            <w:pStyle w:val="Titre2"/>
          </w:pPr>
        </w:pPrChange>
      </w:pPr>
      <w:ins w:id="1000" w:author="Utilisateur de Microsoft Office" w:date="2015-07-07T22:33:00Z">
        <w:r>
          <w:t>This section will show an illustration for each view in the new INCA application and describe their functionalities.</w:t>
        </w:r>
      </w:ins>
    </w:p>
    <w:p w14:paraId="4EE83DD6" w14:textId="77777777" w:rsidR="00E130D5" w:rsidRDefault="00E130D5" w:rsidP="00E130D5">
      <w:r>
        <w:br w:type="page"/>
      </w:r>
    </w:p>
    <w:p w14:paraId="3E991CC0" w14:textId="77777777" w:rsidR="00E130D5" w:rsidRPr="00BA127F" w:rsidRDefault="00E130D5" w:rsidP="00E130D5"/>
    <w:p w14:paraId="12F0BBB5" w14:textId="00E3697C" w:rsidR="00E130D5" w:rsidRPr="00BA127F" w:rsidRDefault="00E130D5" w:rsidP="00C03633">
      <w:pPr>
        <w:pStyle w:val="Sous-titre"/>
      </w:pPr>
      <w:r w:rsidRPr="00BA127F">
        <w:t>Units</w:t>
      </w:r>
    </w:p>
    <w:p w14:paraId="385DCCF2" w14:textId="6E0EA646" w:rsidR="00E130D5" w:rsidRPr="00BA127F" w:rsidRDefault="003225BE" w:rsidP="00E130D5">
      <w:r w:rsidRPr="002E2462">
        <w:rPr>
          <w:noProof/>
          <w:lang w:val="fr-FR" w:eastAsia="fr-FR"/>
        </w:rPr>
        <w:drawing>
          <wp:anchor distT="0" distB="0" distL="114300" distR="114300" simplePos="0" relativeHeight="251660288" behindDoc="0" locked="0" layoutInCell="1" allowOverlap="1" wp14:anchorId="0C232A6F" wp14:editId="0097F6A4">
            <wp:simplePos x="0" y="0"/>
            <wp:positionH relativeFrom="margin">
              <wp:posOffset>-131445</wp:posOffset>
            </wp:positionH>
            <wp:positionV relativeFrom="margin">
              <wp:posOffset>954405</wp:posOffset>
            </wp:positionV>
            <wp:extent cx="2127250" cy="760095"/>
            <wp:effectExtent l="0" t="0" r="6350" b="1905"/>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n disque:Users:Yvann:Documents:bachelor:bachelorproject:doc:images:ui:screenshots:units.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127250" cy="760095"/>
                    </a:xfrm>
                    <a:prstGeom prst="rect">
                      <a:avLst/>
                    </a:prstGeom>
                    <a:noFill/>
                    <a:ln>
                      <a:noFill/>
                    </a:ln>
                  </pic:spPr>
                </pic:pic>
              </a:graphicData>
            </a:graphic>
            <wp14:sizeRelV relativeFrom="margin">
              <wp14:pctHeight>0</wp14:pctHeight>
            </wp14:sizeRelV>
          </wp:anchor>
        </w:drawing>
      </w:r>
      <w:r w:rsidR="00E130D5" w:rsidRPr="008F7F4C">
        <w:t>As show</w:t>
      </w:r>
      <w:r w:rsidR="00E130D5" w:rsidRPr="00BA127F">
        <w:t>n on Figure 3.</w:t>
      </w:r>
      <w:ins w:id="1001" w:author="Utilisateur de Microsoft Office" w:date="2015-07-07T22:38:00Z">
        <w:r w:rsidR="00645CBB">
          <w:t>6</w:t>
        </w:r>
      </w:ins>
      <w:del w:id="1002" w:author="Utilisateur de Microsoft Office" w:date="2015-07-07T22:38:00Z">
        <w:r w:rsidR="00E130D5" w:rsidRPr="00BA127F" w:rsidDel="00645CBB">
          <w:delText>5</w:delText>
        </w:r>
      </w:del>
      <w:r w:rsidR="00E130D5" w:rsidRPr="00BA127F">
        <w:t>, the units state’s view is pretty simple.</w:t>
      </w:r>
    </w:p>
    <w:p w14:paraId="018C309E" w14:textId="15A62A47" w:rsidR="00E130D5" w:rsidRPr="00BA127F" w:rsidDel="003225BE" w:rsidRDefault="00E130D5" w:rsidP="003225BE">
      <w:pPr>
        <w:spacing w:after="0"/>
        <w:rPr>
          <w:del w:id="1003" w:author="Utilisateur de Microsoft Office" w:date="2015-07-07T22:41:00Z"/>
        </w:rPr>
        <w:pPrChange w:id="1004" w:author="Utilisateur de Microsoft Office" w:date="2015-07-07T22:40:00Z">
          <w:pPr>
            <w:spacing w:after="4800"/>
          </w:pPr>
        </w:pPrChange>
      </w:pPr>
      <w:r w:rsidRPr="00BA127F">
        <w:t>The user can see her/his name written on the top bar and choose between all the units he/she has access to.</w:t>
      </w:r>
    </w:p>
    <w:p w14:paraId="05AEAB63" w14:textId="77777777" w:rsidR="003225BE" w:rsidRDefault="003225BE" w:rsidP="003225BE">
      <w:pPr>
        <w:spacing w:after="0"/>
        <w:rPr>
          <w:ins w:id="1005" w:author="Utilisateur de Microsoft Office" w:date="2015-07-07T22:41:00Z"/>
        </w:rPr>
        <w:pPrChange w:id="1006" w:author="Utilisateur de Microsoft Office" w:date="2015-07-07T22:41:00Z">
          <w:pPr>
            <w:pStyle w:val="Lgende"/>
          </w:pPr>
        </w:pPrChange>
      </w:pPr>
    </w:p>
    <w:p w14:paraId="7A31C28F" w14:textId="1A773EB3" w:rsidR="00E130D5" w:rsidRPr="00BA127F" w:rsidRDefault="00E130D5" w:rsidP="003225BE">
      <w:pPr>
        <w:pStyle w:val="Lgende"/>
      </w:pPr>
      <w:bookmarkStart w:id="1007" w:name="_Toc424076196"/>
      <w:r w:rsidRPr="00BA127F">
        <w:t xml:space="preserve">FIGURE </w:t>
      </w:r>
      <w:ins w:id="1008" w:author="Utilisateur de Microsoft Office" w:date="2015-07-07T22:54:00Z">
        <w:r w:rsidR="006A37D4">
          <w:fldChar w:fldCharType="begin"/>
        </w:r>
        <w:r w:rsidR="006A37D4">
          <w:instrText xml:space="preserve"> STYLEREF 1 \s </w:instrText>
        </w:r>
      </w:ins>
      <w:r w:rsidR="006A37D4">
        <w:fldChar w:fldCharType="separate"/>
      </w:r>
      <w:r w:rsidR="006A37D4">
        <w:rPr>
          <w:noProof/>
        </w:rPr>
        <w:t>3</w:t>
      </w:r>
      <w:ins w:id="1009"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1010" w:author="Utilisateur de Microsoft Office" w:date="2015-07-07T22:54:00Z">
        <w:r w:rsidR="006A37D4">
          <w:rPr>
            <w:noProof/>
          </w:rPr>
          <w:t>6</w:t>
        </w:r>
        <w:r w:rsidR="006A37D4">
          <w:fldChar w:fldCharType="end"/>
        </w:r>
      </w:ins>
      <w:del w:id="1011"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3</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5</w:delText>
        </w:r>
        <w:r w:rsidRPr="00BA127F" w:rsidDel="0061365E">
          <w:fldChar w:fldCharType="end"/>
        </w:r>
      </w:del>
      <w:r w:rsidRPr="00BA127F">
        <w:t xml:space="preserve"> - UNITS STATE INTERFACE</w:t>
      </w:r>
      <w:bookmarkEnd w:id="1007"/>
    </w:p>
    <w:p w14:paraId="6201EBBF" w14:textId="7C0129D8" w:rsidR="00E130D5" w:rsidRPr="00BA127F" w:rsidDel="003225BE" w:rsidRDefault="00E130D5" w:rsidP="00E130D5">
      <w:pPr>
        <w:rPr>
          <w:del w:id="1012" w:author="Utilisateur de Microsoft Office" w:date="2015-07-07T22:41:00Z"/>
          <w:bCs/>
          <w:sz w:val="18"/>
          <w:szCs w:val="18"/>
        </w:rPr>
      </w:pPr>
      <w:del w:id="1013" w:author="Utilisateur de Microsoft Office" w:date="2015-07-07T22:41:00Z">
        <w:r w:rsidRPr="00BA127F" w:rsidDel="003225BE">
          <w:br w:type="page"/>
        </w:r>
      </w:del>
    </w:p>
    <w:p w14:paraId="7EBDF73E" w14:textId="58D3570F" w:rsidR="00E130D5" w:rsidRPr="00BA127F" w:rsidRDefault="00E130D5" w:rsidP="00C03633">
      <w:pPr>
        <w:pStyle w:val="Sous-titre"/>
      </w:pPr>
      <w:r w:rsidRPr="00BA127F">
        <w:t>Rooms</w:t>
      </w:r>
    </w:p>
    <w:p w14:paraId="58C30533" w14:textId="31D6CD8A" w:rsidR="00E130D5" w:rsidRPr="00BA127F" w:rsidRDefault="003225BE" w:rsidP="00E130D5">
      <w:r w:rsidRPr="002E2462">
        <w:rPr>
          <w:noProof/>
          <w:lang w:val="fr-FR" w:eastAsia="fr-FR"/>
        </w:rPr>
        <w:drawing>
          <wp:anchor distT="0" distB="0" distL="114300" distR="114300" simplePos="0" relativeHeight="251662336" behindDoc="0" locked="0" layoutInCell="1" allowOverlap="1" wp14:anchorId="253A2C30" wp14:editId="19F16790">
            <wp:simplePos x="0" y="0"/>
            <wp:positionH relativeFrom="margin">
              <wp:posOffset>-135255</wp:posOffset>
            </wp:positionH>
            <wp:positionV relativeFrom="margin">
              <wp:posOffset>2789555</wp:posOffset>
            </wp:positionV>
            <wp:extent cx="2439035" cy="1378585"/>
            <wp:effectExtent l="0" t="0" r="0" b="0"/>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 disque:Users:Yvann:Documents:bachelor:bachelorproject:doc:images:ui:screenshots:patients.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439035" cy="1378585"/>
                    </a:xfrm>
                    <a:prstGeom prst="rect">
                      <a:avLst/>
                    </a:prstGeom>
                    <a:noFill/>
                    <a:ln>
                      <a:noFill/>
                    </a:ln>
                  </pic:spPr>
                </pic:pic>
              </a:graphicData>
            </a:graphic>
            <wp14:sizeRelV relativeFrom="margin">
              <wp14:pctHeight>0</wp14:pctHeight>
            </wp14:sizeRelV>
          </wp:anchor>
        </w:drawing>
      </w:r>
      <w:r w:rsidR="00E130D5" w:rsidRPr="008F7F4C">
        <w:t xml:space="preserve">As </w:t>
      </w:r>
      <w:r w:rsidR="00E130D5" w:rsidRPr="00BA127F">
        <w:t>shown on Figure 3.</w:t>
      </w:r>
      <w:ins w:id="1014" w:author="Utilisateur de Microsoft Office" w:date="2015-07-07T22:38:00Z">
        <w:r w:rsidR="00645CBB">
          <w:t>7</w:t>
        </w:r>
      </w:ins>
      <w:del w:id="1015" w:author="Utilisateur de Microsoft Office" w:date="2015-07-07T22:38:00Z">
        <w:r w:rsidR="00E130D5" w:rsidRPr="00BA127F" w:rsidDel="00645CBB">
          <w:delText>6</w:delText>
        </w:r>
      </w:del>
      <w:r w:rsidR="00E130D5" w:rsidRPr="00BA127F">
        <w:t>, the room state’s view allows for a quick overview of the list of all rooms in a unit. It also displays the sex of the patients in the room.</w:t>
      </w:r>
    </w:p>
    <w:p w14:paraId="4CAB6326" w14:textId="02A036E5" w:rsidR="00E130D5" w:rsidRPr="00BA127F" w:rsidRDefault="00E130D5" w:rsidP="00E130D5">
      <w:pPr>
        <w:keepNext/>
      </w:pPr>
    </w:p>
    <w:p w14:paraId="660778AD" w14:textId="703CA7BE" w:rsidR="00E130D5" w:rsidRPr="00BA127F" w:rsidRDefault="00E130D5" w:rsidP="003225BE">
      <w:pPr>
        <w:pStyle w:val="Lgende"/>
      </w:pPr>
    </w:p>
    <w:p w14:paraId="47AD76D0" w14:textId="190FEE5D" w:rsidR="00E130D5" w:rsidRPr="00BA127F" w:rsidRDefault="00E130D5" w:rsidP="003225BE">
      <w:pPr>
        <w:pStyle w:val="Lgende"/>
      </w:pPr>
    </w:p>
    <w:p w14:paraId="64B3EDF7" w14:textId="76A8E4B8" w:rsidR="00E130D5" w:rsidRPr="00BA127F" w:rsidDel="003225BE" w:rsidRDefault="00E130D5" w:rsidP="003225BE">
      <w:pPr>
        <w:pStyle w:val="Lgende"/>
        <w:rPr>
          <w:del w:id="1016" w:author="Utilisateur de Microsoft Office" w:date="2015-07-07T22:41:00Z"/>
        </w:rPr>
        <w:pPrChange w:id="1017" w:author="Utilisateur de Microsoft Office" w:date="2015-07-07T22:42:00Z">
          <w:pPr>
            <w:pStyle w:val="Lgende"/>
          </w:pPr>
        </w:pPrChange>
      </w:pPr>
    </w:p>
    <w:p w14:paraId="65BD05DA" w14:textId="485B5D3B" w:rsidR="00E130D5" w:rsidRPr="00BA127F" w:rsidDel="003225BE" w:rsidRDefault="00E130D5" w:rsidP="003225BE">
      <w:pPr>
        <w:pStyle w:val="Lgende"/>
        <w:rPr>
          <w:del w:id="1018" w:author="Utilisateur de Microsoft Office" w:date="2015-07-07T22:41:00Z"/>
        </w:rPr>
        <w:pPrChange w:id="1019" w:author="Utilisateur de Microsoft Office" w:date="2015-07-07T22:42:00Z">
          <w:pPr>
            <w:pStyle w:val="Lgende"/>
          </w:pPr>
        </w:pPrChange>
      </w:pPr>
    </w:p>
    <w:p w14:paraId="1F967655" w14:textId="741479F8" w:rsidR="00E130D5" w:rsidRPr="00BA127F" w:rsidDel="003225BE" w:rsidRDefault="00E130D5" w:rsidP="003225BE">
      <w:pPr>
        <w:pStyle w:val="Lgende"/>
        <w:rPr>
          <w:del w:id="1020" w:author="Utilisateur de Microsoft Office" w:date="2015-07-07T22:41:00Z"/>
        </w:rPr>
        <w:pPrChange w:id="1021" w:author="Utilisateur de Microsoft Office" w:date="2015-07-07T22:42:00Z">
          <w:pPr>
            <w:pStyle w:val="Lgende"/>
          </w:pPr>
        </w:pPrChange>
      </w:pPr>
    </w:p>
    <w:p w14:paraId="6A465133" w14:textId="5098219E" w:rsidR="00E130D5" w:rsidRPr="00BA127F" w:rsidDel="003225BE" w:rsidRDefault="00E130D5" w:rsidP="003225BE">
      <w:pPr>
        <w:pStyle w:val="Lgende"/>
        <w:rPr>
          <w:del w:id="1022" w:author="Utilisateur de Microsoft Office" w:date="2015-07-07T22:41:00Z"/>
        </w:rPr>
        <w:pPrChange w:id="1023" w:author="Utilisateur de Microsoft Office" w:date="2015-07-07T22:42:00Z">
          <w:pPr>
            <w:pStyle w:val="Lgende"/>
          </w:pPr>
        </w:pPrChange>
      </w:pPr>
    </w:p>
    <w:p w14:paraId="26A605D1" w14:textId="774E946B" w:rsidR="00E130D5" w:rsidRPr="00BA127F" w:rsidDel="003225BE" w:rsidRDefault="00E130D5" w:rsidP="003225BE">
      <w:pPr>
        <w:pStyle w:val="Lgende"/>
        <w:rPr>
          <w:del w:id="1024" w:author="Utilisateur de Microsoft Office" w:date="2015-07-07T22:41:00Z"/>
        </w:rPr>
        <w:pPrChange w:id="1025" w:author="Utilisateur de Microsoft Office" w:date="2015-07-07T22:42:00Z">
          <w:pPr>
            <w:pStyle w:val="Lgende"/>
          </w:pPr>
        </w:pPrChange>
      </w:pPr>
    </w:p>
    <w:p w14:paraId="4A39F92B" w14:textId="1CA0CDE6" w:rsidR="00E130D5" w:rsidRPr="00BA127F" w:rsidDel="003225BE" w:rsidRDefault="00E130D5" w:rsidP="003225BE">
      <w:pPr>
        <w:pStyle w:val="Lgende"/>
        <w:rPr>
          <w:del w:id="1026" w:author="Utilisateur de Microsoft Office" w:date="2015-07-07T22:41:00Z"/>
        </w:rPr>
        <w:pPrChange w:id="1027" w:author="Utilisateur de Microsoft Office" w:date="2015-07-07T22:42:00Z">
          <w:pPr>
            <w:pStyle w:val="Lgende"/>
          </w:pPr>
        </w:pPrChange>
      </w:pPr>
    </w:p>
    <w:p w14:paraId="2D18C316" w14:textId="6007C24D" w:rsidR="00E130D5" w:rsidRPr="00BA127F" w:rsidDel="003225BE" w:rsidRDefault="00E130D5" w:rsidP="003225BE">
      <w:pPr>
        <w:pStyle w:val="Lgende"/>
        <w:rPr>
          <w:del w:id="1028" w:author="Utilisateur de Microsoft Office" w:date="2015-07-07T22:41:00Z"/>
        </w:rPr>
        <w:pPrChange w:id="1029" w:author="Utilisateur de Microsoft Office" w:date="2015-07-07T22:42:00Z">
          <w:pPr/>
        </w:pPrChange>
      </w:pPr>
    </w:p>
    <w:p w14:paraId="2A00DC04" w14:textId="24B5E455" w:rsidR="00E130D5" w:rsidRPr="00BA127F" w:rsidDel="003225BE" w:rsidRDefault="00E130D5" w:rsidP="003225BE">
      <w:pPr>
        <w:pStyle w:val="Lgende"/>
        <w:rPr>
          <w:del w:id="1030" w:author="Utilisateur de Microsoft Office" w:date="2015-07-07T22:41:00Z"/>
        </w:rPr>
        <w:pPrChange w:id="1031" w:author="Utilisateur de Microsoft Office" w:date="2015-07-07T22:42:00Z">
          <w:pPr/>
        </w:pPrChange>
      </w:pPr>
    </w:p>
    <w:p w14:paraId="7E0541B1" w14:textId="71055AFB" w:rsidR="00E130D5" w:rsidRPr="00BA127F" w:rsidDel="003225BE" w:rsidRDefault="00E130D5" w:rsidP="003225BE">
      <w:pPr>
        <w:pStyle w:val="Lgende"/>
        <w:rPr>
          <w:del w:id="1032" w:author="Utilisateur de Microsoft Office" w:date="2015-07-07T22:41:00Z"/>
        </w:rPr>
        <w:pPrChange w:id="1033" w:author="Utilisateur de Microsoft Office" w:date="2015-07-07T22:42:00Z">
          <w:pPr/>
        </w:pPrChange>
      </w:pPr>
    </w:p>
    <w:p w14:paraId="2AB62501" w14:textId="758041AC" w:rsidR="00E130D5" w:rsidRPr="00BA127F" w:rsidDel="003225BE" w:rsidRDefault="00E130D5" w:rsidP="003225BE">
      <w:pPr>
        <w:pStyle w:val="Lgende"/>
        <w:rPr>
          <w:del w:id="1034" w:author="Utilisateur de Microsoft Office" w:date="2015-07-07T22:41:00Z"/>
        </w:rPr>
        <w:pPrChange w:id="1035" w:author="Utilisateur de Microsoft Office" w:date="2015-07-07T22:42:00Z">
          <w:pPr/>
        </w:pPrChange>
      </w:pPr>
    </w:p>
    <w:p w14:paraId="28B65B06" w14:textId="5464524D" w:rsidR="00E130D5" w:rsidRPr="00BA127F" w:rsidDel="003225BE" w:rsidRDefault="00E130D5" w:rsidP="003225BE">
      <w:pPr>
        <w:pStyle w:val="Lgende"/>
        <w:rPr>
          <w:del w:id="1036" w:author="Utilisateur de Microsoft Office" w:date="2015-07-07T22:41:00Z"/>
        </w:rPr>
        <w:pPrChange w:id="1037" w:author="Utilisateur de Microsoft Office" w:date="2015-07-07T22:42:00Z">
          <w:pPr/>
        </w:pPrChange>
      </w:pPr>
    </w:p>
    <w:p w14:paraId="76CECFD7" w14:textId="1852499C" w:rsidR="00E130D5" w:rsidRPr="00BA127F" w:rsidRDefault="00E130D5" w:rsidP="003225BE">
      <w:pPr>
        <w:pStyle w:val="Lgende"/>
      </w:pPr>
      <w:r w:rsidRPr="00BA127F">
        <w:t xml:space="preserve">FIGURE </w:t>
      </w:r>
      <w:ins w:id="1038" w:author="Utilisateur de Microsoft Office" w:date="2015-07-07T22:54:00Z">
        <w:r w:rsidR="006A37D4">
          <w:fldChar w:fldCharType="begin"/>
        </w:r>
        <w:r w:rsidR="006A37D4">
          <w:instrText xml:space="preserve"> STYLEREF 1 \s </w:instrText>
        </w:r>
      </w:ins>
      <w:r w:rsidR="006A37D4">
        <w:fldChar w:fldCharType="separate"/>
      </w:r>
      <w:r w:rsidR="006A37D4">
        <w:rPr>
          <w:noProof/>
        </w:rPr>
        <w:t>3</w:t>
      </w:r>
      <w:ins w:id="1039"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1040" w:author="Utilisateur de Microsoft Office" w:date="2015-07-07T22:54:00Z">
        <w:r w:rsidR="006A37D4">
          <w:rPr>
            <w:noProof/>
          </w:rPr>
          <w:t>7</w:t>
        </w:r>
        <w:r w:rsidR="006A37D4">
          <w:fldChar w:fldCharType="end"/>
        </w:r>
      </w:ins>
      <w:del w:id="1041"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3</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6</w:delText>
        </w:r>
        <w:r w:rsidRPr="00BA127F" w:rsidDel="0061365E">
          <w:fldChar w:fldCharType="end"/>
        </w:r>
      </w:del>
      <w:r w:rsidRPr="00BA127F">
        <w:t xml:space="preserve"> – ROOMS STATE’S VIEW</w:t>
      </w:r>
    </w:p>
    <w:p w14:paraId="77086310" w14:textId="2BE7C328" w:rsidR="00E130D5" w:rsidRPr="00BA127F" w:rsidDel="003225BE" w:rsidRDefault="00E130D5" w:rsidP="00E130D5">
      <w:pPr>
        <w:rPr>
          <w:del w:id="1042" w:author="Utilisateur de Microsoft Office" w:date="2015-07-07T22:42:00Z"/>
          <w:bCs/>
          <w:sz w:val="18"/>
          <w:szCs w:val="18"/>
        </w:rPr>
      </w:pPr>
      <w:del w:id="1043" w:author="Utilisateur de Microsoft Office" w:date="2015-07-07T22:42:00Z">
        <w:r w:rsidRPr="00BA127F" w:rsidDel="003225BE">
          <w:br w:type="page"/>
        </w:r>
      </w:del>
    </w:p>
    <w:p w14:paraId="17CD55AD" w14:textId="77777777" w:rsidR="00E130D5" w:rsidRPr="00BA127F" w:rsidRDefault="00E130D5" w:rsidP="00C03633">
      <w:pPr>
        <w:pStyle w:val="Sous-titre"/>
      </w:pPr>
      <w:r w:rsidRPr="00BA127F">
        <w:t>Patients</w:t>
      </w:r>
    </w:p>
    <w:p w14:paraId="3B5C80E0" w14:textId="7536AFE4" w:rsidR="00E130D5" w:rsidRPr="00BA127F" w:rsidRDefault="003225BE" w:rsidP="00E130D5">
      <w:pPr>
        <w:keepNext/>
      </w:pPr>
      <w:r w:rsidRPr="002E2462">
        <w:rPr>
          <w:noProof/>
          <w:lang w:val="fr-FR" w:eastAsia="fr-FR"/>
        </w:rPr>
        <w:drawing>
          <wp:anchor distT="0" distB="0" distL="114300" distR="114300" simplePos="0" relativeHeight="251661312" behindDoc="0" locked="0" layoutInCell="1" allowOverlap="1" wp14:anchorId="67E2D1BC" wp14:editId="3B48F012">
            <wp:simplePos x="0" y="0"/>
            <wp:positionH relativeFrom="margin">
              <wp:posOffset>-135890</wp:posOffset>
            </wp:positionH>
            <wp:positionV relativeFrom="margin">
              <wp:posOffset>5298440</wp:posOffset>
            </wp:positionV>
            <wp:extent cx="2602230" cy="1602740"/>
            <wp:effectExtent l="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 disque:Users:Yvann:Documents:bachelor:bachelorproject:doc:images:ui:screenshots:room.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602230" cy="160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30D5" w:rsidRPr="008F7F4C">
        <w:t>As illustrated on Figure 3.</w:t>
      </w:r>
      <w:ins w:id="1044" w:author="Utilisateur de Microsoft Office" w:date="2015-07-07T22:38:00Z">
        <w:r w:rsidR="00645CBB">
          <w:t>8</w:t>
        </w:r>
      </w:ins>
      <w:del w:id="1045" w:author="Utilisateur de Microsoft Office" w:date="2015-07-07T22:38:00Z">
        <w:r w:rsidR="00E130D5" w:rsidRPr="008F7F4C" w:rsidDel="00645CBB">
          <w:delText>7</w:delText>
        </w:r>
      </w:del>
      <w:r w:rsidR="00E130D5" w:rsidRPr="008F7F4C">
        <w:t>, t</w:t>
      </w:r>
      <w:r w:rsidR="00E130D5" w:rsidRPr="00BA127F">
        <w:t>he patients’ state view shows the following information about the patient:</w:t>
      </w:r>
    </w:p>
    <w:p w14:paraId="66C8DF99" w14:textId="77777777" w:rsidR="00E130D5" w:rsidRPr="00BA127F" w:rsidRDefault="00E130D5" w:rsidP="00E130D5">
      <w:pPr>
        <w:pStyle w:val="Pardeliste"/>
        <w:keepNext/>
        <w:numPr>
          <w:ilvl w:val="0"/>
          <w:numId w:val="35"/>
        </w:numPr>
      </w:pPr>
      <w:r w:rsidRPr="00BA127F">
        <w:t>Name</w:t>
      </w:r>
    </w:p>
    <w:p w14:paraId="4336E2B3" w14:textId="4E76144F" w:rsidR="00E130D5" w:rsidRPr="00BA127F" w:rsidRDefault="00E130D5" w:rsidP="00E130D5">
      <w:pPr>
        <w:pStyle w:val="Pardeliste"/>
        <w:keepNext/>
        <w:numPr>
          <w:ilvl w:val="0"/>
          <w:numId w:val="35"/>
        </w:numPr>
      </w:pPr>
      <w:r w:rsidRPr="00BA127F">
        <w:t>Surname</w:t>
      </w:r>
    </w:p>
    <w:p w14:paraId="2BA3B902" w14:textId="44DF4DA5" w:rsidR="00E130D5" w:rsidRPr="00BA127F" w:rsidRDefault="00E130D5" w:rsidP="00E130D5">
      <w:pPr>
        <w:pStyle w:val="Pardeliste"/>
        <w:keepNext/>
        <w:numPr>
          <w:ilvl w:val="0"/>
          <w:numId w:val="35"/>
        </w:numPr>
      </w:pPr>
      <w:r w:rsidRPr="00BA127F">
        <w:t>Picture</w:t>
      </w:r>
    </w:p>
    <w:p w14:paraId="42FD3C3F" w14:textId="67164F43" w:rsidR="00E130D5" w:rsidRPr="00BA127F" w:rsidRDefault="00E130D5" w:rsidP="00E130D5">
      <w:pPr>
        <w:pStyle w:val="Pardeliste"/>
        <w:keepNext/>
        <w:numPr>
          <w:ilvl w:val="0"/>
          <w:numId w:val="35"/>
        </w:numPr>
      </w:pPr>
      <w:r w:rsidRPr="00BA127F">
        <w:t>Age</w:t>
      </w:r>
    </w:p>
    <w:p w14:paraId="07FD1169" w14:textId="77777777" w:rsidR="00E130D5" w:rsidRPr="00BA127F" w:rsidRDefault="00E130D5" w:rsidP="00E130D5">
      <w:pPr>
        <w:pStyle w:val="Pardeliste"/>
        <w:keepNext/>
        <w:numPr>
          <w:ilvl w:val="0"/>
          <w:numId w:val="35"/>
        </w:numPr>
      </w:pPr>
      <w:r w:rsidRPr="00BA127F">
        <w:t>Sex</w:t>
      </w:r>
    </w:p>
    <w:p w14:paraId="1291986D" w14:textId="77777777" w:rsidR="00E130D5" w:rsidRPr="00BA127F" w:rsidDel="003225BE" w:rsidRDefault="00E130D5" w:rsidP="003225BE">
      <w:pPr>
        <w:pStyle w:val="Lgende"/>
        <w:rPr>
          <w:del w:id="1046" w:author="Utilisateur de Microsoft Office" w:date="2015-07-07T22:43:00Z"/>
        </w:rPr>
      </w:pPr>
    </w:p>
    <w:p w14:paraId="769158AC" w14:textId="215F16F6" w:rsidR="00E130D5" w:rsidRPr="00BA127F" w:rsidDel="003225BE" w:rsidRDefault="00E130D5" w:rsidP="003225BE">
      <w:pPr>
        <w:pStyle w:val="Lgende"/>
        <w:rPr>
          <w:del w:id="1047" w:author="Utilisateur de Microsoft Office" w:date="2015-07-07T22:43:00Z"/>
        </w:rPr>
      </w:pPr>
    </w:p>
    <w:p w14:paraId="4103BED6" w14:textId="5800980F" w:rsidR="00E130D5" w:rsidRPr="00BA127F" w:rsidDel="003225BE" w:rsidRDefault="00E130D5" w:rsidP="003225BE">
      <w:pPr>
        <w:pStyle w:val="Lgende"/>
        <w:rPr>
          <w:del w:id="1048" w:author="Utilisateur de Microsoft Office" w:date="2015-07-07T22:43:00Z"/>
        </w:rPr>
      </w:pPr>
    </w:p>
    <w:p w14:paraId="47BCF76D" w14:textId="29D6563C" w:rsidR="00E130D5" w:rsidRPr="00BA127F" w:rsidDel="003225BE" w:rsidRDefault="00E130D5" w:rsidP="003225BE">
      <w:pPr>
        <w:pStyle w:val="Lgende"/>
        <w:rPr>
          <w:del w:id="1049" w:author="Utilisateur de Microsoft Office" w:date="2015-07-07T22:43:00Z"/>
        </w:rPr>
      </w:pPr>
    </w:p>
    <w:p w14:paraId="376CE8B7" w14:textId="1EB70D06" w:rsidR="00E130D5" w:rsidRPr="00BA127F" w:rsidDel="003225BE" w:rsidRDefault="00E130D5" w:rsidP="003225BE">
      <w:pPr>
        <w:pStyle w:val="Lgende"/>
        <w:rPr>
          <w:del w:id="1050" w:author="Utilisateur de Microsoft Office" w:date="2015-07-07T22:43:00Z"/>
        </w:rPr>
      </w:pPr>
    </w:p>
    <w:p w14:paraId="68287F55" w14:textId="6F7B4EC2" w:rsidR="00E130D5" w:rsidRPr="00BA127F" w:rsidDel="003225BE" w:rsidRDefault="00E130D5" w:rsidP="003225BE">
      <w:pPr>
        <w:pStyle w:val="Lgende"/>
        <w:rPr>
          <w:del w:id="1051" w:author="Utilisateur de Microsoft Office" w:date="2015-07-07T22:43:00Z"/>
        </w:rPr>
      </w:pPr>
    </w:p>
    <w:p w14:paraId="74A9CB53" w14:textId="77777777" w:rsidR="00E130D5" w:rsidDel="003225BE" w:rsidRDefault="00E130D5" w:rsidP="003225BE">
      <w:pPr>
        <w:rPr>
          <w:del w:id="1052" w:author="Utilisateur de Microsoft Office" w:date="2015-07-07T22:42:00Z"/>
        </w:rPr>
      </w:pPr>
    </w:p>
    <w:p w14:paraId="71058828" w14:textId="77777777" w:rsidR="003225BE" w:rsidRDefault="003225BE" w:rsidP="00805FCB">
      <w:pPr>
        <w:pStyle w:val="Lgende"/>
        <w:rPr>
          <w:ins w:id="1053" w:author="Utilisateur de Microsoft Office" w:date="2015-07-07T22:42:00Z"/>
        </w:rPr>
      </w:pPr>
    </w:p>
    <w:p w14:paraId="30EA1B20" w14:textId="77777777" w:rsidR="00E130D5" w:rsidRPr="00BA127F" w:rsidDel="003225BE" w:rsidRDefault="00E130D5" w:rsidP="003225BE">
      <w:pPr>
        <w:pStyle w:val="Lgende"/>
        <w:rPr>
          <w:del w:id="1054" w:author="Utilisateur de Microsoft Office" w:date="2015-07-07T22:42:00Z"/>
        </w:rPr>
        <w:pPrChange w:id="1055" w:author="Utilisateur de Microsoft Office" w:date="2015-07-07T22:42:00Z">
          <w:pPr>
            <w:pStyle w:val="Lgende"/>
          </w:pPr>
        </w:pPrChange>
      </w:pPr>
    </w:p>
    <w:p w14:paraId="201F6ABA" w14:textId="25AAE1CF" w:rsidR="00E130D5" w:rsidRPr="00BA127F" w:rsidDel="003225BE" w:rsidRDefault="00E130D5" w:rsidP="003225BE">
      <w:pPr>
        <w:pStyle w:val="Lgende"/>
        <w:rPr>
          <w:del w:id="1056" w:author="Utilisateur de Microsoft Office" w:date="2015-07-07T22:42:00Z"/>
        </w:rPr>
        <w:pPrChange w:id="1057" w:author="Utilisateur de Microsoft Office" w:date="2015-07-07T22:42:00Z">
          <w:pPr/>
        </w:pPrChange>
      </w:pPr>
    </w:p>
    <w:p w14:paraId="704E1BB6" w14:textId="036E7AD7" w:rsidR="00E130D5" w:rsidRPr="00BA127F" w:rsidRDefault="00E130D5" w:rsidP="003225BE">
      <w:pPr>
        <w:pStyle w:val="Lgende"/>
      </w:pPr>
      <w:bookmarkStart w:id="1058" w:name="_Toc424076197"/>
      <w:r w:rsidRPr="00BA127F">
        <w:t xml:space="preserve">FIGURE </w:t>
      </w:r>
      <w:ins w:id="1059" w:author="Utilisateur de Microsoft Office" w:date="2015-07-07T22:54:00Z">
        <w:r w:rsidR="006A37D4">
          <w:fldChar w:fldCharType="begin"/>
        </w:r>
        <w:r w:rsidR="006A37D4">
          <w:instrText xml:space="preserve"> STYLEREF 1 \s </w:instrText>
        </w:r>
      </w:ins>
      <w:r w:rsidR="006A37D4">
        <w:fldChar w:fldCharType="separate"/>
      </w:r>
      <w:r w:rsidR="006A37D4">
        <w:rPr>
          <w:noProof/>
        </w:rPr>
        <w:t>3</w:t>
      </w:r>
      <w:ins w:id="1060"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1061" w:author="Utilisateur de Microsoft Office" w:date="2015-07-07T22:54:00Z">
        <w:r w:rsidR="006A37D4">
          <w:rPr>
            <w:noProof/>
          </w:rPr>
          <w:t>8</w:t>
        </w:r>
        <w:r w:rsidR="006A37D4">
          <w:fldChar w:fldCharType="end"/>
        </w:r>
      </w:ins>
      <w:del w:id="1062"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3</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7</w:delText>
        </w:r>
        <w:r w:rsidRPr="00BA127F" w:rsidDel="0061365E">
          <w:fldChar w:fldCharType="end"/>
        </w:r>
      </w:del>
      <w:r w:rsidRPr="00BA127F">
        <w:t xml:space="preserve"> - PATIENTS' STATE VIEW</w:t>
      </w:r>
      <w:bookmarkEnd w:id="1058"/>
    </w:p>
    <w:p w14:paraId="7F8A1385" w14:textId="77777777" w:rsidR="00E130D5" w:rsidRPr="00BA127F" w:rsidRDefault="00E130D5" w:rsidP="00E130D5">
      <w:pPr>
        <w:rPr>
          <w:bCs/>
          <w:sz w:val="18"/>
          <w:szCs w:val="18"/>
        </w:rPr>
      </w:pPr>
      <w:r w:rsidRPr="00BA127F">
        <w:br w:type="page"/>
      </w:r>
    </w:p>
    <w:p w14:paraId="6F1BBFA3" w14:textId="1A8F84C5" w:rsidR="00E130D5" w:rsidRPr="00BA127F" w:rsidDel="00614519" w:rsidRDefault="00E130D5" w:rsidP="003225BE">
      <w:pPr>
        <w:pStyle w:val="Lgende"/>
        <w:rPr>
          <w:del w:id="1063" w:author="Utilisateur de Microsoft Office" w:date="2015-07-07T22:44:00Z"/>
        </w:rPr>
      </w:pPr>
    </w:p>
    <w:p w14:paraId="1693C6D4" w14:textId="77777777" w:rsidR="00E130D5" w:rsidRPr="00BA127F" w:rsidRDefault="00E130D5" w:rsidP="00C03633">
      <w:pPr>
        <w:pStyle w:val="Sous-titre"/>
      </w:pPr>
      <w:r w:rsidRPr="00BA127F">
        <w:t>Interventions</w:t>
      </w:r>
    </w:p>
    <w:p w14:paraId="3E3F7B2C" w14:textId="4E7F9183" w:rsidR="00E130D5" w:rsidRPr="00BA127F" w:rsidRDefault="00E130D5" w:rsidP="00E130D5">
      <w:pPr>
        <w:keepNext/>
      </w:pPr>
      <w:r w:rsidRPr="002E2462">
        <w:rPr>
          <w:noProof/>
          <w:lang w:val="fr-FR" w:eastAsia="fr-FR"/>
        </w:rPr>
        <w:drawing>
          <wp:anchor distT="0" distB="0" distL="114300" distR="114300" simplePos="0" relativeHeight="251663360" behindDoc="0" locked="0" layoutInCell="1" allowOverlap="1" wp14:anchorId="09847ABD" wp14:editId="485ECA40">
            <wp:simplePos x="0" y="0"/>
            <wp:positionH relativeFrom="margin">
              <wp:posOffset>-129540</wp:posOffset>
            </wp:positionH>
            <wp:positionV relativeFrom="margin">
              <wp:posOffset>504825</wp:posOffset>
            </wp:positionV>
            <wp:extent cx="2397125" cy="4261485"/>
            <wp:effectExtent l="0" t="0" r="0" b="5715"/>
            <wp:wrapSquare wrapText="bothSides"/>
            <wp:docPr id="34" name="Image 34" descr="mon disque:Users:Yvann:Documents:bachelor:bachelorproject:doc:images:ui:screenshots:interven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 disque:Users:Yvann:Documents:bachelor:bachelorproject:doc:images:ui:screenshots:intervention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97125" cy="4261485"/>
                    </a:xfrm>
                    <a:prstGeom prst="rect">
                      <a:avLst/>
                    </a:prstGeom>
                    <a:noFill/>
                    <a:ln>
                      <a:noFill/>
                    </a:ln>
                  </pic:spPr>
                </pic:pic>
              </a:graphicData>
            </a:graphic>
          </wp:anchor>
        </w:drawing>
      </w:r>
      <w:r w:rsidRPr="008F7F4C">
        <w:t xml:space="preserve">As illustrated </w:t>
      </w:r>
      <w:r w:rsidRPr="00BA127F">
        <w:t>in Figure 3.</w:t>
      </w:r>
      <w:ins w:id="1064" w:author="Utilisateur de Microsoft Office" w:date="2015-07-07T22:38:00Z">
        <w:r w:rsidR="00645CBB">
          <w:t>9</w:t>
        </w:r>
      </w:ins>
      <w:del w:id="1065" w:author="Utilisateur de Microsoft Office" w:date="2015-07-07T22:38:00Z">
        <w:r w:rsidRPr="00BA127F" w:rsidDel="00645CBB">
          <w:delText>8</w:delText>
        </w:r>
      </w:del>
      <w:r w:rsidRPr="00BA127F">
        <w:t>, the intervention state’s view is filed with a lot of functionalities:</w:t>
      </w:r>
    </w:p>
    <w:p w14:paraId="24651DC1" w14:textId="6D7A913B" w:rsidR="00E130D5" w:rsidRPr="00BA127F" w:rsidRDefault="00E130D5" w:rsidP="00E130D5">
      <w:pPr>
        <w:pStyle w:val="Pardeliste"/>
        <w:keepNext/>
        <w:numPr>
          <w:ilvl w:val="0"/>
          <w:numId w:val="37"/>
        </w:numPr>
      </w:pPr>
      <w:r w:rsidRPr="00BA127F">
        <w:t>Nurses can swipe from a patient to another or tap on the arrows next to the patient’s name on the top bar.</w:t>
      </w:r>
    </w:p>
    <w:p w14:paraId="563335A0" w14:textId="77777777" w:rsidR="00E130D5" w:rsidRPr="00BA127F" w:rsidRDefault="00E130D5" w:rsidP="00E130D5">
      <w:pPr>
        <w:pStyle w:val="Pardeliste"/>
        <w:keepNext/>
        <w:numPr>
          <w:ilvl w:val="0"/>
          <w:numId w:val="37"/>
        </w:numPr>
      </w:pPr>
      <w:r w:rsidRPr="00BA127F">
        <w:t>By tapping on the reserve intervention, nurses can access the reserve sub-state / view.</w:t>
      </w:r>
    </w:p>
    <w:p w14:paraId="059D2407" w14:textId="77777777" w:rsidR="00E130D5" w:rsidRPr="00BA127F" w:rsidRDefault="00E130D5" w:rsidP="00E130D5">
      <w:pPr>
        <w:pStyle w:val="Pardeliste"/>
        <w:keepNext/>
        <w:numPr>
          <w:ilvl w:val="0"/>
          <w:numId w:val="37"/>
        </w:numPr>
      </w:pPr>
      <w:r w:rsidRPr="00BA127F">
        <w:t>By tapping on the notepads icons, nurses can validate an intervention and add a note before validation.</w:t>
      </w:r>
    </w:p>
    <w:p w14:paraId="787BDF68" w14:textId="7F3C1A7F" w:rsidR="00E130D5" w:rsidRPr="00BA127F" w:rsidRDefault="00E130D5" w:rsidP="00E130D5">
      <w:pPr>
        <w:pStyle w:val="Pardeliste"/>
        <w:keepNext/>
        <w:numPr>
          <w:ilvl w:val="0"/>
          <w:numId w:val="37"/>
        </w:numPr>
      </w:pPr>
      <w:r w:rsidRPr="00BA127F">
        <w:t>By tapping on the intervention line similar to “</w:t>
      </w:r>
      <w:proofErr w:type="spellStart"/>
      <w:r w:rsidRPr="00BA127F">
        <w:t>Traitements</w:t>
      </w:r>
      <w:proofErr w:type="spellEnd"/>
      <w:r w:rsidRPr="00BA127F">
        <w:t xml:space="preserve"> 2011-08-05 06:00 2 </w:t>
      </w:r>
      <w:proofErr w:type="gramStart"/>
      <w:r w:rsidRPr="00BA127F">
        <w:t>intervention</w:t>
      </w:r>
      <w:proofErr w:type="gramEnd"/>
      <w:r w:rsidRPr="00BA127F">
        <w:t>”, nurses can access a detailed view of these multiple interventions.</w:t>
      </w:r>
    </w:p>
    <w:p w14:paraId="433681D5" w14:textId="2918BFE6" w:rsidR="00E130D5" w:rsidRPr="00BA127F" w:rsidRDefault="00E130D5" w:rsidP="00E130D5">
      <w:pPr>
        <w:pStyle w:val="Pardeliste"/>
        <w:keepNext/>
        <w:numPr>
          <w:ilvl w:val="0"/>
          <w:numId w:val="37"/>
        </w:numPr>
      </w:pPr>
      <w:r w:rsidRPr="00BA127F">
        <w:t>By tapping on a “surveillances” intervention, nurses can access a view where they can enter new measures performed on the patient.</w:t>
      </w:r>
    </w:p>
    <w:p w14:paraId="1D1F9555" w14:textId="77777777" w:rsidR="00E130D5" w:rsidRPr="00BA127F" w:rsidRDefault="00E130D5" w:rsidP="00E130D5">
      <w:pPr>
        <w:keepNext/>
      </w:pPr>
    </w:p>
    <w:p w14:paraId="0E00C1CE" w14:textId="77777777" w:rsidR="00614519" w:rsidRDefault="00614519" w:rsidP="003225BE">
      <w:pPr>
        <w:pStyle w:val="Lgende"/>
        <w:rPr>
          <w:ins w:id="1066" w:author="Utilisateur de Microsoft Office" w:date="2015-07-07T22:44:00Z"/>
        </w:rPr>
      </w:pPr>
    </w:p>
    <w:p w14:paraId="22C9FB67" w14:textId="77777777" w:rsidR="00614519" w:rsidRDefault="00614519" w:rsidP="003225BE">
      <w:pPr>
        <w:pStyle w:val="Lgende"/>
        <w:rPr>
          <w:ins w:id="1067" w:author="Utilisateur de Microsoft Office" w:date="2015-07-07T22:44:00Z"/>
        </w:rPr>
      </w:pPr>
    </w:p>
    <w:p w14:paraId="5FB0A642" w14:textId="713DA73A" w:rsidR="00E130D5" w:rsidRPr="00BA127F" w:rsidRDefault="00E130D5" w:rsidP="003225BE">
      <w:pPr>
        <w:pStyle w:val="Lgende"/>
      </w:pPr>
      <w:bookmarkStart w:id="1068" w:name="_Toc424076198"/>
      <w:r w:rsidRPr="00BA127F">
        <w:t xml:space="preserve">FIGURE </w:t>
      </w:r>
      <w:ins w:id="1069" w:author="Utilisateur de Microsoft Office" w:date="2015-07-07T22:54:00Z">
        <w:r w:rsidR="006A37D4">
          <w:fldChar w:fldCharType="begin"/>
        </w:r>
        <w:r w:rsidR="006A37D4">
          <w:instrText xml:space="preserve"> STYLEREF 1 \s </w:instrText>
        </w:r>
      </w:ins>
      <w:r w:rsidR="006A37D4">
        <w:fldChar w:fldCharType="separate"/>
      </w:r>
      <w:r w:rsidR="006A37D4">
        <w:rPr>
          <w:noProof/>
        </w:rPr>
        <w:t>3</w:t>
      </w:r>
      <w:ins w:id="1070"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1071" w:author="Utilisateur de Microsoft Office" w:date="2015-07-07T22:54:00Z">
        <w:r w:rsidR="006A37D4">
          <w:rPr>
            <w:noProof/>
          </w:rPr>
          <w:t>9</w:t>
        </w:r>
        <w:r w:rsidR="006A37D4">
          <w:fldChar w:fldCharType="end"/>
        </w:r>
      </w:ins>
      <w:del w:id="1072"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3</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8</w:delText>
        </w:r>
        <w:r w:rsidRPr="00BA127F" w:rsidDel="0061365E">
          <w:fldChar w:fldCharType="end"/>
        </w:r>
      </w:del>
      <w:r w:rsidRPr="00BA127F">
        <w:t xml:space="preserve"> - INTERVENTION STATE'S VIEW</w:t>
      </w:r>
      <w:bookmarkEnd w:id="1068"/>
    </w:p>
    <w:p w14:paraId="16E71DA7" w14:textId="0DCCAB50" w:rsidR="00E130D5" w:rsidRPr="00BA127F" w:rsidDel="00614519" w:rsidRDefault="00614519" w:rsidP="00E130D5">
      <w:pPr>
        <w:rPr>
          <w:del w:id="1073" w:author="Utilisateur de Microsoft Office" w:date="2015-07-07T22:44:00Z"/>
          <w:rFonts w:asciiTheme="majorHAnsi" w:eastAsiaTheme="majorEastAsia" w:hAnsiTheme="majorHAnsi" w:cstheme="majorBidi"/>
          <w:b/>
          <w:bCs/>
          <w:sz w:val="28"/>
          <w:szCs w:val="26"/>
        </w:rPr>
      </w:pPr>
      <w:r w:rsidRPr="002E2462">
        <w:rPr>
          <w:noProof/>
          <w:lang w:val="fr-FR" w:eastAsia="fr-FR"/>
        </w:rPr>
        <w:drawing>
          <wp:anchor distT="0" distB="0" distL="114300" distR="114300" simplePos="0" relativeHeight="251664384" behindDoc="0" locked="0" layoutInCell="1" allowOverlap="1" wp14:anchorId="5AB14261" wp14:editId="0AF27EF3">
            <wp:simplePos x="0" y="0"/>
            <wp:positionH relativeFrom="margin">
              <wp:posOffset>-129540</wp:posOffset>
            </wp:positionH>
            <wp:positionV relativeFrom="margin">
              <wp:posOffset>5756275</wp:posOffset>
            </wp:positionV>
            <wp:extent cx="2198370" cy="1412240"/>
            <wp:effectExtent l="0" t="0" r="11430" b="1016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n disque:Users:Yvann:Documents:bachelor:bachelorproject:doc:images:ui:screenshots:reserves.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198370" cy="1412240"/>
                    </a:xfrm>
                    <a:prstGeom prst="rect">
                      <a:avLst/>
                    </a:prstGeom>
                    <a:noFill/>
                    <a:ln>
                      <a:noFill/>
                    </a:ln>
                  </pic:spPr>
                </pic:pic>
              </a:graphicData>
            </a:graphic>
            <wp14:sizeRelV relativeFrom="margin">
              <wp14:pctHeight>0</wp14:pctHeight>
            </wp14:sizeRelV>
          </wp:anchor>
        </w:drawing>
      </w:r>
      <w:del w:id="1074" w:author="Utilisateur de Microsoft Office" w:date="2015-07-07T22:44:00Z">
        <w:r w:rsidR="00E130D5" w:rsidRPr="00BA127F" w:rsidDel="00614519">
          <w:br w:type="page"/>
        </w:r>
      </w:del>
    </w:p>
    <w:p w14:paraId="3B6943D2" w14:textId="77777777" w:rsidR="00E130D5" w:rsidRPr="00BA127F" w:rsidRDefault="00E130D5" w:rsidP="00C03633">
      <w:pPr>
        <w:pStyle w:val="Sous-titre"/>
      </w:pPr>
      <w:r w:rsidRPr="00BA127F">
        <w:t>Reserves</w:t>
      </w:r>
    </w:p>
    <w:p w14:paraId="505B92F3" w14:textId="39124ACF" w:rsidR="00E130D5" w:rsidRPr="00BA127F" w:rsidRDefault="00E130D5" w:rsidP="00E130D5">
      <w:pPr>
        <w:keepNext/>
      </w:pPr>
      <w:r w:rsidRPr="008F7F4C">
        <w:t xml:space="preserve">AS illustrated </w:t>
      </w:r>
      <w:r w:rsidRPr="00BA127F">
        <w:t>in Figure 3.</w:t>
      </w:r>
      <w:ins w:id="1075" w:author="Utilisateur de Microsoft Office" w:date="2015-07-07T22:38:00Z">
        <w:r w:rsidR="00645CBB">
          <w:t>10</w:t>
        </w:r>
      </w:ins>
      <w:del w:id="1076" w:author="Utilisateur de Microsoft Office" w:date="2015-07-07T22:38:00Z">
        <w:r w:rsidRPr="00BA127F" w:rsidDel="00645CBB">
          <w:delText>9</w:delText>
        </w:r>
      </w:del>
      <w:r w:rsidRPr="00BA127F">
        <w:t>, the reserves state’s view allows nurses to :</w:t>
      </w:r>
    </w:p>
    <w:p w14:paraId="64214EF0" w14:textId="7C4330FF" w:rsidR="00E130D5" w:rsidRPr="00BA127F" w:rsidRDefault="00E130D5" w:rsidP="00E130D5">
      <w:pPr>
        <w:pStyle w:val="Pardeliste"/>
        <w:keepNext/>
        <w:numPr>
          <w:ilvl w:val="0"/>
          <w:numId w:val="38"/>
        </w:numPr>
      </w:pPr>
      <w:r w:rsidRPr="00BA127F">
        <w:t>Validate and attach a note on a reserve intervention by tapping on the notepad.</w:t>
      </w:r>
    </w:p>
    <w:p w14:paraId="6CDE4525" w14:textId="77777777" w:rsidR="00E130D5" w:rsidRPr="00BA127F" w:rsidRDefault="00E130D5" w:rsidP="00E130D5">
      <w:pPr>
        <w:pStyle w:val="Pardeliste"/>
        <w:keepNext/>
        <w:numPr>
          <w:ilvl w:val="0"/>
          <w:numId w:val="38"/>
        </w:numPr>
      </w:pPr>
      <w:r w:rsidRPr="00BA127F">
        <w:t>Consult the history of the last reserve interventions by tapping on the intervention.</w:t>
      </w:r>
    </w:p>
    <w:p w14:paraId="260F953A" w14:textId="53DC6259" w:rsidR="00E130D5" w:rsidRPr="00BA127F" w:rsidRDefault="00E130D5" w:rsidP="00E130D5">
      <w:pPr>
        <w:keepNext/>
      </w:pPr>
    </w:p>
    <w:p w14:paraId="3EDCA46B" w14:textId="05FA411E" w:rsidR="00E130D5" w:rsidRPr="00BA127F" w:rsidDel="00614519" w:rsidRDefault="00E130D5" w:rsidP="00E130D5">
      <w:pPr>
        <w:keepNext/>
        <w:rPr>
          <w:del w:id="1077" w:author="Utilisateur de Microsoft Office" w:date="2015-07-07T22:44:00Z"/>
        </w:rPr>
      </w:pPr>
    </w:p>
    <w:p w14:paraId="319C6840" w14:textId="6CA0DA16" w:rsidR="00E130D5" w:rsidRPr="00BA127F" w:rsidDel="00614519" w:rsidRDefault="00E130D5" w:rsidP="00E130D5">
      <w:pPr>
        <w:keepNext/>
        <w:rPr>
          <w:del w:id="1078" w:author="Utilisateur de Microsoft Office" w:date="2015-07-07T22:44:00Z"/>
        </w:rPr>
      </w:pPr>
    </w:p>
    <w:p w14:paraId="58582EBF" w14:textId="71DB750D" w:rsidR="00E130D5" w:rsidRPr="00BA127F" w:rsidDel="00614519" w:rsidRDefault="00E130D5" w:rsidP="00E130D5">
      <w:pPr>
        <w:keepNext/>
        <w:rPr>
          <w:del w:id="1079" w:author="Utilisateur de Microsoft Office" w:date="2015-07-07T22:44:00Z"/>
        </w:rPr>
      </w:pPr>
    </w:p>
    <w:p w14:paraId="4A064AE0" w14:textId="0B2665B1" w:rsidR="00E130D5" w:rsidRPr="00BA127F" w:rsidDel="00614519" w:rsidRDefault="00E130D5" w:rsidP="00E130D5">
      <w:pPr>
        <w:keepNext/>
        <w:rPr>
          <w:del w:id="1080" w:author="Utilisateur de Microsoft Office" w:date="2015-07-07T22:44:00Z"/>
        </w:rPr>
      </w:pPr>
    </w:p>
    <w:p w14:paraId="6E734605" w14:textId="5B17F56A" w:rsidR="00E130D5" w:rsidRPr="00BA127F" w:rsidDel="00614519" w:rsidRDefault="00E130D5" w:rsidP="00E130D5">
      <w:pPr>
        <w:keepNext/>
        <w:rPr>
          <w:del w:id="1081" w:author="Utilisateur de Microsoft Office" w:date="2015-07-07T22:44:00Z"/>
        </w:rPr>
      </w:pPr>
    </w:p>
    <w:p w14:paraId="57521511" w14:textId="412ED39A" w:rsidR="00E130D5" w:rsidRPr="00BA127F" w:rsidDel="00614519" w:rsidRDefault="00E130D5" w:rsidP="00E130D5">
      <w:pPr>
        <w:keepNext/>
        <w:rPr>
          <w:del w:id="1082" w:author="Utilisateur de Microsoft Office" w:date="2015-07-07T22:44:00Z"/>
        </w:rPr>
      </w:pPr>
    </w:p>
    <w:p w14:paraId="02FF12B5" w14:textId="3C788A98" w:rsidR="00E130D5" w:rsidRPr="00BA127F" w:rsidDel="00614519" w:rsidRDefault="00E130D5" w:rsidP="00E130D5">
      <w:pPr>
        <w:keepNext/>
        <w:rPr>
          <w:del w:id="1083" w:author="Utilisateur de Microsoft Office" w:date="2015-07-07T22:44:00Z"/>
        </w:rPr>
      </w:pPr>
    </w:p>
    <w:p w14:paraId="0E7D61F4" w14:textId="7769C647" w:rsidR="00E130D5" w:rsidRPr="00BA127F" w:rsidDel="00614519" w:rsidRDefault="00E130D5" w:rsidP="00E130D5">
      <w:pPr>
        <w:keepNext/>
        <w:rPr>
          <w:del w:id="1084" w:author="Utilisateur de Microsoft Office" w:date="2015-07-07T22:44:00Z"/>
        </w:rPr>
      </w:pPr>
    </w:p>
    <w:p w14:paraId="7B2389F5" w14:textId="7190F735" w:rsidR="00E130D5" w:rsidRPr="00BA127F" w:rsidRDefault="00E130D5" w:rsidP="003225BE">
      <w:pPr>
        <w:pStyle w:val="Lgende"/>
      </w:pPr>
      <w:bookmarkStart w:id="1085" w:name="_Toc424076199"/>
      <w:r w:rsidRPr="00BA127F">
        <w:t xml:space="preserve">FIGURE </w:t>
      </w:r>
      <w:ins w:id="1086" w:author="Utilisateur de Microsoft Office" w:date="2015-07-07T22:54:00Z">
        <w:r w:rsidR="006A37D4">
          <w:fldChar w:fldCharType="begin"/>
        </w:r>
        <w:r w:rsidR="006A37D4">
          <w:instrText xml:space="preserve"> STYLEREF 1 \s </w:instrText>
        </w:r>
      </w:ins>
      <w:r w:rsidR="006A37D4">
        <w:fldChar w:fldCharType="separate"/>
      </w:r>
      <w:r w:rsidR="006A37D4">
        <w:rPr>
          <w:noProof/>
        </w:rPr>
        <w:t>3</w:t>
      </w:r>
      <w:ins w:id="1087"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1088" w:author="Utilisateur de Microsoft Office" w:date="2015-07-07T22:54:00Z">
        <w:r w:rsidR="006A37D4">
          <w:rPr>
            <w:noProof/>
          </w:rPr>
          <w:t>10</w:t>
        </w:r>
        <w:r w:rsidR="006A37D4">
          <w:fldChar w:fldCharType="end"/>
        </w:r>
      </w:ins>
      <w:del w:id="1089"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3</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9</w:delText>
        </w:r>
        <w:r w:rsidRPr="00BA127F" w:rsidDel="0061365E">
          <w:fldChar w:fldCharType="end"/>
        </w:r>
      </w:del>
      <w:r w:rsidRPr="00BA127F">
        <w:t xml:space="preserve"> - RESERVES STATE'S VIEW</w:t>
      </w:r>
      <w:bookmarkEnd w:id="1085"/>
    </w:p>
    <w:p w14:paraId="1D707551" w14:textId="77777777" w:rsidR="00E130D5" w:rsidRPr="00BA127F" w:rsidRDefault="00E130D5" w:rsidP="00E130D5">
      <w:pPr>
        <w:rPr>
          <w:bCs/>
          <w:sz w:val="18"/>
          <w:szCs w:val="18"/>
        </w:rPr>
      </w:pPr>
      <w:r w:rsidRPr="00BA127F">
        <w:br w:type="page"/>
      </w:r>
    </w:p>
    <w:p w14:paraId="7E515AE5" w14:textId="77777777" w:rsidR="00E130D5" w:rsidRPr="00BA127F" w:rsidRDefault="00E130D5" w:rsidP="00C03633">
      <w:pPr>
        <w:pStyle w:val="Sous-titre"/>
      </w:pPr>
      <w:r w:rsidRPr="00BA127F">
        <w:lastRenderedPageBreak/>
        <w:t>Reserves detail</w:t>
      </w:r>
    </w:p>
    <w:p w14:paraId="1219056B" w14:textId="77777777" w:rsidR="00E130D5" w:rsidRPr="008F7F4C" w:rsidRDefault="00E130D5" w:rsidP="003225BE">
      <w:pPr>
        <w:pStyle w:val="Lgende"/>
      </w:pPr>
      <w:r w:rsidRPr="002E2462">
        <w:rPr>
          <w:noProof/>
          <w:lang w:val="fr-FR" w:eastAsia="fr-FR"/>
        </w:rPr>
        <w:drawing>
          <wp:anchor distT="0" distB="0" distL="114300" distR="114300" simplePos="0" relativeHeight="251665408" behindDoc="0" locked="0" layoutInCell="1" allowOverlap="1" wp14:anchorId="58F15387" wp14:editId="3D1E3F1B">
            <wp:simplePos x="0" y="0"/>
            <wp:positionH relativeFrom="margin">
              <wp:posOffset>0</wp:posOffset>
            </wp:positionH>
            <wp:positionV relativeFrom="margin">
              <wp:posOffset>597535</wp:posOffset>
            </wp:positionV>
            <wp:extent cx="2511425" cy="4465320"/>
            <wp:effectExtent l="0" t="0" r="3175" b="5080"/>
            <wp:wrapSquare wrapText="bothSides"/>
            <wp:docPr id="36" name="Image 36" descr="mon disque:Users:Yvann:Documents:bachelor:bachelorproject:doc:images:ui:screenshots:details rese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n disque:Users:Yvann:Documents:bachelor:bachelorproject:doc:images:ui:screenshots:details reserve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11425" cy="4465320"/>
                    </a:xfrm>
                    <a:prstGeom prst="rect">
                      <a:avLst/>
                    </a:prstGeom>
                    <a:noFill/>
                    <a:ln>
                      <a:noFill/>
                    </a:ln>
                  </pic:spPr>
                </pic:pic>
              </a:graphicData>
            </a:graphic>
          </wp:anchor>
        </w:drawing>
      </w:r>
    </w:p>
    <w:p w14:paraId="64F1A805" w14:textId="5E9A19AA" w:rsidR="00E130D5" w:rsidRPr="00BA127F" w:rsidRDefault="00E130D5" w:rsidP="00E130D5">
      <w:r w:rsidRPr="00BA127F">
        <w:t>As showed in Figure 3.1</w:t>
      </w:r>
      <w:ins w:id="1090" w:author="Utilisateur de Microsoft Office" w:date="2015-07-07T22:38:00Z">
        <w:r w:rsidR="00645CBB">
          <w:t>1</w:t>
        </w:r>
      </w:ins>
      <w:del w:id="1091" w:author="Utilisateur de Microsoft Office" w:date="2015-07-07T22:38:00Z">
        <w:r w:rsidRPr="00BA127F" w:rsidDel="00645CBB">
          <w:delText>0</w:delText>
        </w:r>
      </w:del>
      <w:r w:rsidRPr="00BA127F">
        <w:t>, the reserves details state’s view allows nurses to consult a simple historic of the last completion of the selected reserve intervention.</w:t>
      </w:r>
    </w:p>
    <w:p w14:paraId="25C7B2F7" w14:textId="77777777" w:rsidR="00E130D5" w:rsidRPr="00BA127F" w:rsidRDefault="00E130D5" w:rsidP="00E130D5"/>
    <w:p w14:paraId="79297DD3" w14:textId="77777777" w:rsidR="00E130D5" w:rsidRPr="00BA127F" w:rsidRDefault="00E130D5" w:rsidP="00E130D5"/>
    <w:p w14:paraId="47CD0E86" w14:textId="77777777" w:rsidR="00E130D5" w:rsidRPr="00BA127F" w:rsidRDefault="00E130D5" w:rsidP="003225BE">
      <w:pPr>
        <w:pStyle w:val="Lgende"/>
      </w:pPr>
    </w:p>
    <w:p w14:paraId="20B302B9" w14:textId="77777777" w:rsidR="00E130D5" w:rsidRPr="00BA127F" w:rsidRDefault="00E130D5" w:rsidP="003225BE">
      <w:pPr>
        <w:pStyle w:val="Lgende"/>
      </w:pPr>
    </w:p>
    <w:p w14:paraId="0E7C3718" w14:textId="77777777" w:rsidR="00E130D5" w:rsidRPr="00BA127F" w:rsidRDefault="00E130D5" w:rsidP="003225BE">
      <w:pPr>
        <w:pStyle w:val="Lgende"/>
      </w:pPr>
    </w:p>
    <w:p w14:paraId="4E5A5CEC" w14:textId="77777777" w:rsidR="00E130D5" w:rsidRPr="00BA127F" w:rsidRDefault="00E130D5" w:rsidP="003225BE">
      <w:pPr>
        <w:pStyle w:val="Lgende"/>
      </w:pPr>
    </w:p>
    <w:p w14:paraId="7BABB554" w14:textId="77777777" w:rsidR="00E130D5" w:rsidRPr="00BA127F" w:rsidRDefault="00E130D5" w:rsidP="003225BE">
      <w:pPr>
        <w:pStyle w:val="Lgende"/>
      </w:pPr>
    </w:p>
    <w:p w14:paraId="0558516E" w14:textId="77777777" w:rsidR="00E130D5" w:rsidRPr="00BA127F" w:rsidRDefault="00E130D5" w:rsidP="003225BE">
      <w:pPr>
        <w:pStyle w:val="Lgende"/>
      </w:pPr>
    </w:p>
    <w:p w14:paraId="28388A75" w14:textId="77777777" w:rsidR="00E130D5" w:rsidRPr="00BA127F" w:rsidRDefault="00E130D5" w:rsidP="003225BE">
      <w:pPr>
        <w:pStyle w:val="Lgende"/>
      </w:pPr>
    </w:p>
    <w:p w14:paraId="1C246566" w14:textId="77777777" w:rsidR="00E130D5" w:rsidRPr="00BA127F" w:rsidRDefault="00E130D5" w:rsidP="003225BE">
      <w:pPr>
        <w:pStyle w:val="Lgende"/>
      </w:pPr>
    </w:p>
    <w:p w14:paraId="3B52CB0E" w14:textId="77777777" w:rsidR="00E130D5" w:rsidRPr="00BA127F" w:rsidRDefault="00E130D5" w:rsidP="00E130D5"/>
    <w:p w14:paraId="7244991F" w14:textId="77777777" w:rsidR="00E130D5" w:rsidRPr="00BA127F" w:rsidRDefault="00E130D5" w:rsidP="00E130D5"/>
    <w:p w14:paraId="4CB32D93" w14:textId="77777777" w:rsidR="00E130D5" w:rsidRPr="00BA127F" w:rsidRDefault="00E130D5" w:rsidP="00E130D5"/>
    <w:p w14:paraId="10E84F39" w14:textId="20ED305C" w:rsidR="00E130D5" w:rsidRPr="00BA127F" w:rsidRDefault="00E130D5" w:rsidP="003225BE">
      <w:pPr>
        <w:pStyle w:val="Lgende"/>
      </w:pPr>
      <w:bookmarkStart w:id="1092" w:name="_Toc424076200"/>
      <w:r w:rsidRPr="00BA127F">
        <w:t xml:space="preserve">FIGURE </w:t>
      </w:r>
      <w:ins w:id="1093" w:author="Utilisateur de Microsoft Office" w:date="2015-07-07T22:54:00Z">
        <w:r w:rsidR="006A37D4">
          <w:fldChar w:fldCharType="begin"/>
        </w:r>
        <w:r w:rsidR="006A37D4">
          <w:instrText xml:space="preserve"> STYLEREF 1 \s </w:instrText>
        </w:r>
      </w:ins>
      <w:r w:rsidR="006A37D4">
        <w:fldChar w:fldCharType="separate"/>
      </w:r>
      <w:r w:rsidR="006A37D4">
        <w:rPr>
          <w:noProof/>
        </w:rPr>
        <w:t>3</w:t>
      </w:r>
      <w:ins w:id="1094"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1095" w:author="Utilisateur de Microsoft Office" w:date="2015-07-07T22:54:00Z">
        <w:r w:rsidR="006A37D4">
          <w:rPr>
            <w:noProof/>
          </w:rPr>
          <w:t>11</w:t>
        </w:r>
        <w:r w:rsidR="006A37D4">
          <w:fldChar w:fldCharType="end"/>
        </w:r>
      </w:ins>
      <w:del w:id="1096"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3</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10</w:delText>
        </w:r>
        <w:r w:rsidRPr="00BA127F" w:rsidDel="0061365E">
          <w:fldChar w:fldCharType="end"/>
        </w:r>
      </w:del>
      <w:r w:rsidRPr="00BA127F">
        <w:t xml:space="preserve"> - RESERVES DETAIL STATE'S VIEW</w:t>
      </w:r>
      <w:bookmarkEnd w:id="1092"/>
    </w:p>
    <w:p w14:paraId="3B3409FC" w14:textId="77777777" w:rsidR="00E130D5" w:rsidRPr="00BA127F" w:rsidRDefault="00E130D5" w:rsidP="00E130D5">
      <w:pPr>
        <w:rPr>
          <w:bCs/>
          <w:sz w:val="18"/>
          <w:szCs w:val="18"/>
        </w:rPr>
      </w:pPr>
      <w:r w:rsidRPr="00BA127F">
        <w:br w:type="page"/>
      </w:r>
    </w:p>
    <w:p w14:paraId="566FDEF0" w14:textId="77777777" w:rsidR="00E130D5" w:rsidRPr="00BA127F" w:rsidRDefault="00E130D5" w:rsidP="00C03633">
      <w:pPr>
        <w:pStyle w:val="Sous-titre"/>
      </w:pPr>
      <w:r w:rsidRPr="00BA127F">
        <w:lastRenderedPageBreak/>
        <w:t>Vitals</w:t>
      </w:r>
    </w:p>
    <w:p w14:paraId="1CC88797" w14:textId="1B8335AC" w:rsidR="00E130D5" w:rsidRPr="00BA127F" w:rsidRDefault="00E130D5" w:rsidP="00E130D5">
      <w:pPr>
        <w:keepNext/>
      </w:pPr>
      <w:r w:rsidRPr="002E2462">
        <w:rPr>
          <w:noProof/>
          <w:lang w:val="fr-FR" w:eastAsia="fr-FR"/>
        </w:rPr>
        <w:drawing>
          <wp:anchor distT="0" distB="0" distL="114300" distR="114300" simplePos="0" relativeHeight="251666432" behindDoc="0" locked="0" layoutInCell="1" allowOverlap="1" wp14:anchorId="4C67B936" wp14:editId="4239349E">
            <wp:simplePos x="0" y="0"/>
            <wp:positionH relativeFrom="margin">
              <wp:posOffset>0</wp:posOffset>
            </wp:positionH>
            <wp:positionV relativeFrom="margin">
              <wp:posOffset>597535</wp:posOffset>
            </wp:positionV>
            <wp:extent cx="2510790" cy="4464685"/>
            <wp:effectExtent l="0" t="0" r="3810" b="5715"/>
            <wp:wrapSquare wrapText="bothSides"/>
            <wp:docPr id="37" name="Image 37" descr="mon disque:Users:Yvann:Documents:bachelor:bachelorproject:doc:images:ui:screenshots:vit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n disque:Users:Yvann:Documents:bachelor:bachelorproject:doc:images:ui:screenshots:vital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10790" cy="4464685"/>
                    </a:xfrm>
                    <a:prstGeom prst="rect">
                      <a:avLst/>
                    </a:prstGeom>
                    <a:noFill/>
                    <a:ln>
                      <a:noFill/>
                    </a:ln>
                  </pic:spPr>
                </pic:pic>
              </a:graphicData>
            </a:graphic>
          </wp:anchor>
        </w:drawing>
      </w:r>
      <w:r w:rsidRPr="008F7F4C">
        <w:t xml:space="preserve">As illustrated </w:t>
      </w:r>
      <w:r w:rsidRPr="00BA127F">
        <w:t>in Figure 3.1</w:t>
      </w:r>
      <w:ins w:id="1097" w:author="Utilisateur de Microsoft Office" w:date="2015-07-07T22:38:00Z">
        <w:r w:rsidR="00645CBB">
          <w:t>2</w:t>
        </w:r>
      </w:ins>
      <w:del w:id="1098" w:author="Utilisateur de Microsoft Office" w:date="2015-07-07T22:38:00Z">
        <w:r w:rsidRPr="00BA127F" w:rsidDel="00645CBB">
          <w:delText>1</w:delText>
        </w:r>
      </w:del>
      <w:r w:rsidRPr="00BA127F">
        <w:t>, the vitals state’s view allows nurses to:</w:t>
      </w:r>
    </w:p>
    <w:p w14:paraId="54065CA2" w14:textId="77777777" w:rsidR="00E130D5" w:rsidRPr="00BA127F" w:rsidRDefault="00E130D5" w:rsidP="00E130D5">
      <w:pPr>
        <w:pStyle w:val="Pardeliste"/>
        <w:keepNext/>
        <w:numPr>
          <w:ilvl w:val="0"/>
          <w:numId w:val="40"/>
        </w:numPr>
      </w:pPr>
      <w:r w:rsidRPr="00BA127F">
        <w:t xml:space="preserve">Enter new measures of the vital signs of a patient. </w:t>
      </w:r>
    </w:p>
    <w:p w14:paraId="131C9636" w14:textId="77777777" w:rsidR="00E130D5" w:rsidRPr="00BA127F" w:rsidRDefault="00E130D5" w:rsidP="00E130D5">
      <w:pPr>
        <w:pStyle w:val="Pardeliste"/>
        <w:keepNext/>
        <w:numPr>
          <w:ilvl w:val="0"/>
          <w:numId w:val="39"/>
        </w:numPr>
      </w:pPr>
      <w:r w:rsidRPr="00BA127F">
        <w:t>Navigate across different tabs by tapping on their name.</w:t>
      </w:r>
    </w:p>
    <w:p w14:paraId="4ABB438C" w14:textId="77777777" w:rsidR="00E130D5" w:rsidRPr="00BA127F" w:rsidRDefault="00E130D5" w:rsidP="00E130D5">
      <w:pPr>
        <w:pStyle w:val="Pardeliste"/>
        <w:keepNext/>
        <w:numPr>
          <w:ilvl w:val="0"/>
          <w:numId w:val="39"/>
        </w:numPr>
      </w:pPr>
      <w:r w:rsidRPr="00BA127F">
        <w:t>Access a detailed history of the measures performed on the patient by double tapping on the graphs.</w:t>
      </w:r>
    </w:p>
    <w:p w14:paraId="0D1B38F7" w14:textId="77777777" w:rsidR="00E130D5" w:rsidRPr="00BA127F" w:rsidRDefault="00E130D5" w:rsidP="00E130D5">
      <w:pPr>
        <w:pStyle w:val="Pardeliste"/>
        <w:keepNext/>
        <w:numPr>
          <w:ilvl w:val="0"/>
          <w:numId w:val="39"/>
        </w:numPr>
      </w:pPr>
    </w:p>
    <w:p w14:paraId="68650CCE" w14:textId="77777777" w:rsidR="00E130D5" w:rsidRPr="00BA127F" w:rsidRDefault="00E130D5" w:rsidP="00E130D5">
      <w:pPr>
        <w:keepNext/>
      </w:pPr>
    </w:p>
    <w:p w14:paraId="07A93A11" w14:textId="77777777" w:rsidR="00E130D5" w:rsidRPr="00BA127F" w:rsidRDefault="00E130D5" w:rsidP="00E130D5">
      <w:pPr>
        <w:keepNext/>
      </w:pPr>
    </w:p>
    <w:p w14:paraId="022561FD" w14:textId="77777777" w:rsidR="00E130D5" w:rsidRPr="00BA127F" w:rsidRDefault="00E130D5" w:rsidP="00E130D5">
      <w:pPr>
        <w:keepNext/>
      </w:pPr>
    </w:p>
    <w:p w14:paraId="6F2CE925" w14:textId="77777777" w:rsidR="00E130D5" w:rsidRPr="00BA127F" w:rsidRDefault="00E130D5" w:rsidP="00E130D5">
      <w:pPr>
        <w:keepNext/>
      </w:pPr>
    </w:p>
    <w:p w14:paraId="28F9202A" w14:textId="77777777" w:rsidR="00E130D5" w:rsidRPr="00BA127F" w:rsidRDefault="00E130D5" w:rsidP="00E130D5">
      <w:pPr>
        <w:keepNext/>
      </w:pPr>
    </w:p>
    <w:p w14:paraId="7853AF11" w14:textId="77777777" w:rsidR="00E130D5" w:rsidRPr="00BA127F" w:rsidRDefault="00E130D5" w:rsidP="00E130D5">
      <w:pPr>
        <w:keepNext/>
      </w:pPr>
    </w:p>
    <w:p w14:paraId="3D7007C7" w14:textId="77777777" w:rsidR="00E130D5" w:rsidRPr="00BA127F" w:rsidRDefault="00E130D5" w:rsidP="00E130D5">
      <w:pPr>
        <w:keepNext/>
      </w:pPr>
    </w:p>
    <w:p w14:paraId="0DE726A7" w14:textId="77777777" w:rsidR="00E130D5" w:rsidRPr="00BA127F" w:rsidRDefault="00E130D5" w:rsidP="00E130D5">
      <w:pPr>
        <w:keepNext/>
      </w:pPr>
    </w:p>
    <w:p w14:paraId="77C28179" w14:textId="77777777" w:rsidR="00E130D5" w:rsidRPr="00BA127F" w:rsidRDefault="00E130D5" w:rsidP="00E130D5">
      <w:pPr>
        <w:keepNext/>
      </w:pPr>
    </w:p>
    <w:p w14:paraId="7BEDF09F" w14:textId="15A9520D" w:rsidR="00E130D5" w:rsidRPr="00BA127F" w:rsidRDefault="00E130D5" w:rsidP="003225BE">
      <w:pPr>
        <w:pStyle w:val="Lgende"/>
      </w:pPr>
      <w:bookmarkStart w:id="1099" w:name="_Toc424076201"/>
      <w:r w:rsidRPr="00BA127F">
        <w:t xml:space="preserve">FIGURE </w:t>
      </w:r>
      <w:ins w:id="1100" w:author="Utilisateur de Microsoft Office" w:date="2015-07-07T22:54:00Z">
        <w:r w:rsidR="006A37D4">
          <w:fldChar w:fldCharType="begin"/>
        </w:r>
        <w:r w:rsidR="006A37D4">
          <w:instrText xml:space="preserve"> STYLEREF 1 \s </w:instrText>
        </w:r>
      </w:ins>
      <w:r w:rsidR="006A37D4">
        <w:fldChar w:fldCharType="separate"/>
      </w:r>
      <w:r w:rsidR="006A37D4">
        <w:rPr>
          <w:noProof/>
        </w:rPr>
        <w:t>3</w:t>
      </w:r>
      <w:ins w:id="1101"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1102" w:author="Utilisateur de Microsoft Office" w:date="2015-07-07T22:54:00Z">
        <w:r w:rsidR="006A37D4">
          <w:rPr>
            <w:noProof/>
          </w:rPr>
          <w:t>12</w:t>
        </w:r>
        <w:r w:rsidR="006A37D4">
          <w:fldChar w:fldCharType="end"/>
        </w:r>
      </w:ins>
      <w:del w:id="1103"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3</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11</w:delText>
        </w:r>
        <w:r w:rsidRPr="00BA127F" w:rsidDel="0061365E">
          <w:fldChar w:fldCharType="end"/>
        </w:r>
      </w:del>
      <w:r w:rsidRPr="00BA127F">
        <w:t xml:space="preserve"> - VITALS STATE'S VIEW</w:t>
      </w:r>
      <w:bookmarkEnd w:id="1099"/>
    </w:p>
    <w:p w14:paraId="7234F2BA" w14:textId="77777777" w:rsidR="00E130D5" w:rsidRPr="00BA127F" w:rsidRDefault="00E130D5" w:rsidP="00E130D5">
      <w:pPr>
        <w:rPr>
          <w:bCs/>
          <w:sz w:val="18"/>
          <w:szCs w:val="18"/>
        </w:rPr>
      </w:pPr>
      <w:r w:rsidRPr="00BA127F">
        <w:br w:type="page"/>
      </w:r>
    </w:p>
    <w:p w14:paraId="7450CA38" w14:textId="77777777" w:rsidR="00E130D5" w:rsidRPr="00BA127F" w:rsidRDefault="00E130D5" w:rsidP="00C03633">
      <w:pPr>
        <w:pStyle w:val="Sous-titre"/>
      </w:pPr>
      <w:r w:rsidRPr="00BA127F">
        <w:lastRenderedPageBreak/>
        <w:t>Vitals full historic</w:t>
      </w:r>
    </w:p>
    <w:p w14:paraId="5A6AC1E6" w14:textId="4B617F65" w:rsidR="00E130D5" w:rsidRPr="00BA127F" w:rsidRDefault="00E130D5" w:rsidP="00E130D5">
      <w:pPr>
        <w:keepNext/>
      </w:pPr>
      <w:r w:rsidRPr="002E2462">
        <w:rPr>
          <w:noProof/>
          <w:lang w:val="fr-FR" w:eastAsia="fr-FR"/>
        </w:rPr>
        <w:drawing>
          <wp:anchor distT="0" distB="0" distL="114300" distR="114300" simplePos="0" relativeHeight="251667456" behindDoc="0" locked="0" layoutInCell="1" allowOverlap="1" wp14:anchorId="27A46FBC" wp14:editId="6A5F4D12">
            <wp:simplePos x="0" y="0"/>
            <wp:positionH relativeFrom="margin">
              <wp:posOffset>0</wp:posOffset>
            </wp:positionH>
            <wp:positionV relativeFrom="margin">
              <wp:posOffset>597535</wp:posOffset>
            </wp:positionV>
            <wp:extent cx="2804795" cy="4986655"/>
            <wp:effectExtent l="0" t="0" r="0" b="0"/>
            <wp:wrapSquare wrapText="bothSides"/>
            <wp:docPr id="38" name="Image 38" descr="mon disque:Users:Yvann:Documents:bachelor:bachelorproject:doc:images:ui:screenshots:fullhisto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n disque:Users:Yvann:Documents:bachelor:bachelorproject:doc:images:ui:screenshots:fullhistoric.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04795" cy="4986655"/>
                    </a:xfrm>
                    <a:prstGeom prst="rect">
                      <a:avLst/>
                    </a:prstGeom>
                    <a:noFill/>
                    <a:ln>
                      <a:noFill/>
                    </a:ln>
                  </pic:spPr>
                </pic:pic>
              </a:graphicData>
            </a:graphic>
          </wp:anchor>
        </w:drawing>
      </w:r>
      <w:r w:rsidRPr="008F7F4C">
        <w:t xml:space="preserve">As showed </w:t>
      </w:r>
      <w:r w:rsidRPr="00BA127F">
        <w:t>in  Figure 3.1</w:t>
      </w:r>
      <w:ins w:id="1104" w:author="Utilisateur de Microsoft Office" w:date="2015-07-07T22:38:00Z">
        <w:r w:rsidR="00645CBB">
          <w:t>3</w:t>
        </w:r>
      </w:ins>
      <w:del w:id="1105" w:author="Utilisateur de Microsoft Office" w:date="2015-07-07T22:38:00Z">
        <w:r w:rsidRPr="00BA127F" w:rsidDel="00645CBB">
          <w:delText>2</w:delText>
        </w:r>
      </w:del>
      <w:r w:rsidRPr="00BA127F">
        <w:t>, the vitals full history state’s view allows nurses to:</w:t>
      </w:r>
    </w:p>
    <w:p w14:paraId="4C9D82A0" w14:textId="77777777" w:rsidR="00E130D5" w:rsidRPr="00BA127F" w:rsidRDefault="00E130D5" w:rsidP="00E130D5">
      <w:pPr>
        <w:pStyle w:val="Pardeliste"/>
        <w:keepNext/>
        <w:numPr>
          <w:ilvl w:val="0"/>
          <w:numId w:val="41"/>
        </w:numPr>
      </w:pPr>
      <w:r w:rsidRPr="00BA127F">
        <w:t>visualize the different vital signs measures performed on the patient in an easy and effective way.</w:t>
      </w:r>
    </w:p>
    <w:p w14:paraId="51A90772" w14:textId="77777777" w:rsidR="00E130D5" w:rsidRPr="00BA127F" w:rsidRDefault="00E130D5" w:rsidP="00E130D5">
      <w:pPr>
        <w:pStyle w:val="Pardeliste"/>
        <w:keepNext/>
        <w:numPr>
          <w:ilvl w:val="0"/>
          <w:numId w:val="41"/>
        </w:numPr>
      </w:pPr>
      <w:r w:rsidRPr="00BA127F">
        <w:t>Zoom in / out on the graph</w:t>
      </w:r>
    </w:p>
    <w:p w14:paraId="5C8F79A7" w14:textId="77777777" w:rsidR="00E130D5" w:rsidRPr="00BA127F" w:rsidRDefault="00E130D5" w:rsidP="00E130D5">
      <w:pPr>
        <w:pStyle w:val="Pardeliste"/>
        <w:keepNext/>
        <w:numPr>
          <w:ilvl w:val="0"/>
          <w:numId w:val="41"/>
        </w:numPr>
      </w:pPr>
      <w:r w:rsidRPr="00BA127F">
        <w:t>Double tap on the graph to reset the zoom.</w:t>
      </w:r>
    </w:p>
    <w:p w14:paraId="073AE253" w14:textId="77777777" w:rsidR="00E130D5" w:rsidRPr="00BA127F" w:rsidRDefault="00E130D5" w:rsidP="00E130D5">
      <w:pPr>
        <w:pStyle w:val="Pardeliste"/>
        <w:keepNext/>
        <w:numPr>
          <w:ilvl w:val="0"/>
          <w:numId w:val="41"/>
        </w:numPr>
      </w:pPr>
      <w:r w:rsidRPr="00BA127F">
        <w:t>Navigate between vital signs categories by tapping on the tabs.</w:t>
      </w:r>
    </w:p>
    <w:p w14:paraId="790937C8" w14:textId="77777777" w:rsidR="00E130D5" w:rsidRPr="00BA127F" w:rsidRDefault="00E130D5" w:rsidP="00E130D5">
      <w:pPr>
        <w:pStyle w:val="Pardeliste"/>
        <w:keepNext/>
        <w:numPr>
          <w:ilvl w:val="0"/>
          <w:numId w:val="41"/>
        </w:numPr>
      </w:pPr>
      <w:r w:rsidRPr="00BA127F">
        <w:t>Consult the exact value of a measure by holding a finger on a bar.</w:t>
      </w:r>
    </w:p>
    <w:p w14:paraId="71ADE53F" w14:textId="77777777" w:rsidR="00E130D5" w:rsidRPr="00BA127F" w:rsidRDefault="00E130D5" w:rsidP="00E130D5">
      <w:pPr>
        <w:keepNext/>
      </w:pPr>
    </w:p>
    <w:p w14:paraId="374089D0" w14:textId="77777777" w:rsidR="00E130D5" w:rsidRPr="00BA127F" w:rsidRDefault="00E130D5" w:rsidP="00E130D5">
      <w:pPr>
        <w:keepNext/>
      </w:pPr>
    </w:p>
    <w:p w14:paraId="41F3C801" w14:textId="77777777" w:rsidR="00E130D5" w:rsidRPr="00BA127F" w:rsidRDefault="00E130D5" w:rsidP="00E130D5">
      <w:pPr>
        <w:keepNext/>
      </w:pPr>
    </w:p>
    <w:p w14:paraId="404CA73B" w14:textId="77777777" w:rsidR="00E130D5" w:rsidRPr="00BA127F" w:rsidRDefault="00E130D5" w:rsidP="00E130D5">
      <w:pPr>
        <w:keepNext/>
      </w:pPr>
    </w:p>
    <w:p w14:paraId="57B8463E" w14:textId="77777777" w:rsidR="00E130D5" w:rsidRPr="00BA127F" w:rsidRDefault="00E130D5" w:rsidP="00E130D5">
      <w:pPr>
        <w:keepNext/>
      </w:pPr>
    </w:p>
    <w:p w14:paraId="536BA11F" w14:textId="77777777" w:rsidR="00E130D5" w:rsidRPr="00BA127F" w:rsidRDefault="00E130D5" w:rsidP="00E130D5">
      <w:pPr>
        <w:keepNext/>
      </w:pPr>
    </w:p>
    <w:p w14:paraId="631111FA" w14:textId="77777777" w:rsidR="00E130D5" w:rsidRPr="00BA127F" w:rsidRDefault="00E130D5" w:rsidP="00E130D5">
      <w:pPr>
        <w:keepNext/>
      </w:pPr>
    </w:p>
    <w:p w14:paraId="20EB9D5B" w14:textId="77777777" w:rsidR="00E130D5" w:rsidRPr="00BA127F" w:rsidRDefault="00E130D5" w:rsidP="00E130D5">
      <w:pPr>
        <w:keepNext/>
      </w:pPr>
    </w:p>
    <w:p w14:paraId="0A00775D" w14:textId="77777777" w:rsidR="00E130D5" w:rsidRPr="00BA127F" w:rsidRDefault="00E130D5" w:rsidP="00E130D5">
      <w:pPr>
        <w:keepNext/>
      </w:pPr>
    </w:p>
    <w:p w14:paraId="4EEFF351" w14:textId="6B4C0625" w:rsidR="00E130D5" w:rsidRPr="00BA127F" w:rsidRDefault="00E130D5" w:rsidP="003225BE">
      <w:pPr>
        <w:pStyle w:val="Lgende"/>
      </w:pPr>
      <w:bookmarkStart w:id="1106" w:name="_Toc424076202"/>
      <w:r w:rsidRPr="00BA127F">
        <w:t xml:space="preserve">FIGURE </w:t>
      </w:r>
      <w:ins w:id="1107" w:author="Utilisateur de Microsoft Office" w:date="2015-07-07T22:54:00Z">
        <w:r w:rsidR="006A37D4">
          <w:fldChar w:fldCharType="begin"/>
        </w:r>
        <w:r w:rsidR="006A37D4">
          <w:instrText xml:space="preserve"> STYLEREF 1 \s </w:instrText>
        </w:r>
      </w:ins>
      <w:r w:rsidR="006A37D4">
        <w:fldChar w:fldCharType="separate"/>
      </w:r>
      <w:r w:rsidR="006A37D4">
        <w:rPr>
          <w:noProof/>
        </w:rPr>
        <w:t>3</w:t>
      </w:r>
      <w:ins w:id="1108"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1109" w:author="Utilisateur de Microsoft Office" w:date="2015-07-07T22:54:00Z">
        <w:r w:rsidR="006A37D4">
          <w:rPr>
            <w:noProof/>
          </w:rPr>
          <w:t>13</w:t>
        </w:r>
        <w:r w:rsidR="006A37D4">
          <w:fldChar w:fldCharType="end"/>
        </w:r>
      </w:ins>
      <w:del w:id="1110"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3</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12</w:delText>
        </w:r>
        <w:r w:rsidRPr="00BA127F" w:rsidDel="0061365E">
          <w:fldChar w:fldCharType="end"/>
        </w:r>
      </w:del>
      <w:r w:rsidRPr="00BA127F">
        <w:t xml:space="preserve"> - VITALS FULL HISTORIC STATE'S VIEW</w:t>
      </w:r>
      <w:bookmarkEnd w:id="1106"/>
    </w:p>
    <w:p w14:paraId="66563DAB" w14:textId="77777777" w:rsidR="00E130D5" w:rsidRPr="00BA127F" w:rsidRDefault="00E130D5" w:rsidP="00E130D5">
      <w:pPr>
        <w:rPr>
          <w:bCs/>
          <w:sz w:val="18"/>
          <w:szCs w:val="18"/>
        </w:rPr>
      </w:pPr>
      <w:r w:rsidRPr="00BA127F">
        <w:br w:type="page"/>
      </w:r>
    </w:p>
    <w:p w14:paraId="1588C1C2" w14:textId="77777777" w:rsidR="00E130D5" w:rsidRPr="008F7F4C" w:rsidRDefault="00E130D5" w:rsidP="00805FCB">
      <w:pPr>
        <w:pStyle w:val="Titre2"/>
      </w:pPr>
      <w:bookmarkStart w:id="1111" w:name="_Toc424076161"/>
      <w:r w:rsidRPr="00BA127F">
        <w:lastRenderedPageBreak/>
        <w:t>Patients data structure</w:t>
      </w:r>
      <w:bookmarkEnd w:id="1111"/>
    </w:p>
    <w:p w14:paraId="3A7DF3E3" w14:textId="3FBD476E" w:rsidR="00E130D5" w:rsidRPr="00BA127F" w:rsidRDefault="00E130D5" w:rsidP="00E130D5">
      <w:r w:rsidRPr="00BA127F">
        <w:t xml:space="preserve">The patients’ data structure is composed of many information on the patients </w:t>
      </w:r>
      <w:del w:id="1112" w:author="Utilisateur de Microsoft Office" w:date="2015-07-07T22:34:00Z">
        <w:r w:rsidRPr="00BA127F" w:rsidDel="00C64B08">
          <w:delText>like :</w:delText>
        </w:r>
      </w:del>
      <w:ins w:id="1113" w:author="Utilisateur de Microsoft Office" w:date="2015-07-07T22:34:00Z">
        <w:r w:rsidR="00C64B08" w:rsidRPr="00BA127F">
          <w:t>like:</w:t>
        </w:r>
      </w:ins>
    </w:p>
    <w:p w14:paraId="0D021F17" w14:textId="77777777" w:rsidR="00E130D5" w:rsidRPr="00BA127F" w:rsidRDefault="00E130D5" w:rsidP="00E130D5">
      <w:pPr>
        <w:pStyle w:val="Pardeliste"/>
        <w:numPr>
          <w:ilvl w:val="0"/>
          <w:numId w:val="46"/>
        </w:numPr>
      </w:pPr>
      <w:r w:rsidRPr="00BA127F">
        <w:t>Sex</w:t>
      </w:r>
    </w:p>
    <w:p w14:paraId="256F5DBE" w14:textId="77777777" w:rsidR="00E130D5" w:rsidRPr="00BA127F" w:rsidRDefault="00E130D5" w:rsidP="00E130D5">
      <w:pPr>
        <w:pStyle w:val="Pardeliste"/>
        <w:numPr>
          <w:ilvl w:val="0"/>
          <w:numId w:val="46"/>
        </w:numPr>
      </w:pPr>
      <w:r w:rsidRPr="00BA127F">
        <w:t>Photo</w:t>
      </w:r>
    </w:p>
    <w:p w14:paraId="3C6C1831" w14:textId="77777777" w:rsidR="00E130D5" w:rsidRPr="00BA127F" w:rsidRDefault="00E130D5" w:rsidP="00E130D5">
      <w:pPr>
        <w:pStyle w:val="Pardeliste"/>
        <w:numPr>
          <w:ilvl w:val="0"/>
          <w:numId w:val="46"/>
        </w:numPr>
      </w:pPr>
      <w:r w:rsidRPr="00BA127F">
        <w:t>Age</w:t>
      </w:r>
    </w:p>
    <w:p w14:paraId="19E8E54C" w14:textId="56C40D4E" w:rsidR="00E130D5" w:rsidRDefault="00FA4F95" w:rsidP="00E130D5">
      <w:pPr>
        <w:pStyle w:val="Pardeliste"/>
        <w:numPr>
          <w:ilvl w:val="0"/>
          <w:numId w:val="46"/>
        </w:numPr>
        <w:rPr>
          <w:ins w:id="1114" w:author="Utilisateur de Microsoft Office" w:date="2015-07-07T22:34:00Z"/>
        </w:rPr>
      </w:pPr>
      <w:ins w:id="1115" w:author="Utilisateur de Microsoft Office" w:date="2015-07-07T22:34:00Z">
        <w:r>
          <w:t>N</w:t>
        </w:r>
      </w:ins>
      <w:del w:id="1116" w:author="Utilisateur de Microsoft Office" w:date="2015-07-07T22:34:00Z">
        <w:r w:rsidR="00E130D5" w:rsidRPr="00BA127F" w:rsidDel="00FA4F95">
          <w:delText>n</w:delText>
        </w:r>
      </w:del>
      <w:r w:rsidR="00E130D5" w:rsidRPr="00BA127F">
        <w:t>ame and surname</w:t>
      </w:r>
    </w:p>
    <w:p w14:paraId="10CB6A78" w14:textId="380AA891" w:rsidR="002E6A9B" w:rsidRPr="00BA127F" w:rsidRDefault="002E6A9B" w:rsidP="00E130D5">
      <w:pPr>
        <w:pStyle w:val="Pardeliste"/>
        <w:numPr>
          <w:ilvl w:val="0"/>
          <w:numId w:val="46"/>
        </w:numPr>
      </w:pPr>
      <w:ins w:id="1117" w:author="Utilisateur de Microsoft Office" w:date="2015-07-07T22:34:00Z">
        <w:r>
          <w:t>Room number</w:t>
        </w:r>
      </w:ins>
    </w:p>
    <w:p w14:paraId="16B151C1" w14:textId="7BD97D21" w:rsidR="00E130D5" w:rsidRPr="00BA127F" w:rsidRDefault="00BA25E8" w:rsidP="00E130D5">
      <w:pPr>
        <w:pStyle w:val="Pardeliste"/>
        <w:numPr>
          <w:ilvl w:val="0"/>
          <w:numId w:val="46"/>
        </w:numPr>
      </w:pPr>
      <w:ins w:id="1118" w:author="Utilisateur de Microsoft Office" w:date="2015-07-07T22:35:00Z">
        <w:r>
          <w:t xml:space="preserve">A list of all the </w:t>
        </w:r>
      </w:ins>
      <w:del w:id="1119" w:author="Utilisateur de Microsoft Office" w:date="2015-07-07T22:35:00Z">
        <w:r w:rsidR="00E130D5" w:rsidRPr="00BA127F" w:rsidDel="006E776A">
          <w:delText>i</w:delText>
        </w:r>
      </w:del>
      <w:ins w:id="1120" w:author="Utilisateur de Microsoft Office" w:date="2015-07-07T22:35:00Z">
        <w:r>
          <w:t>in</w:t>
        </w:r>
      </w:ins>
      <w:del w:id="1121" w:author="Utilisateur de Microsoft Office" w:date="2015-07-07T22:35:00Z">
        <w:r w:rsidR="00E130D5" w:rsidRPr="00BA127F" w:rsidDel="00BA25E8">
          <w:delText>n</w:delText>
        </w:r>
      </w:del>
      <w:r w:rsidR="00E130D5" w:rsidRPr="00BA127F">
        <w:t>terventions</w:t>
      </w:r>
      <w:ins w:id="1122" w:author="Utilisateur de Microsoft Office" w:date="2015-07-07T22:36:00Z">
        <w:r w:rsidR="006246DE">
          <w:t xml:space="preserve"> (medical act like blood pressure measuring or </w:t>
        </w:r>
      </w:ins>
      <w:commentRangeStart w:id="1123"/>
      <w:ins w:id="1124" w:author="Utilisateur de Microsoft Office" w:date="2015-07-07T22:37:00Z">
        <w:r w:rsidR="00E84D6C">
          <w:t>medication giving</w:t>
        </w:r>
        <w:commentRangeEnd w:id="1123"/>
        <w:r w:rsidR="00131576">
          <w:rPr>
            <w:rStyle w:val="Marquedecommentaire"/>
            <w:rFonts w:eastAsiaTheme="minorHAnsi"/>
            <w:lang w:val="fr-CH" w:eastAsia="en-US"/>
          </w:rPr>
          <w:commentReference w:id="1123"/>
        </w:r>
      </w:ins>
      <w:ins w:id="1125" w:author="Utilisateur de Microsoft Office" w:date="2015-07-07T22:36:00Z">
        <w:r w:rsidR="006246DE">
          <w:t>)</w:t>
        </w:r>
      </w:ins>
      <w:r w:rsidR="00E130D5" w:rsidRPr="00BA127F">
        <w:t xml:space="preserve"> </w:t>
      </w:r>
      <w:ins w:id="1126" w:author="Utilisateur de Microsoft Office" w:date="2015-07-07T22:35:00Z">
        <w:r>
          <w:t xml:space="preserve">that have to be performed on the patient </w:t>
        </w:r>
      </w:ins>
      <w:del w:id="1127" w:author="Utilisateur de Microsoft Office" w:date="2015-07-07T22:35:00Z">
        <w:r w:rsidR="00E130D5" w:rsidRPr="00BA127F" w:rsidDel="00BA25E8">
          <w:delText xml:space="preserve">list </w:delText>
        </w:r>
      </w:del>
      <w:del w:id="1128" w:author="Utilisateur de Microsoft Office" w:date="2015-07-07T22:36:00Z">
        <w:r w:rsidR="00E130D5" w:rsidRPr="00BA127F" w:rsidDel="00BA25E8">
          <w:delText>for</w:delText>
        </w:r>
      </w:del>
      <w:ins w:id="1129" w:author="Utilisateur de Microsoft Office" w:date="2015-07-07T22:36:00Z">
        <w:r>
          <w:t>during the current nurse’s shift.</w:t>
        </w:r>
      </w:ins>
      <w:del w:id="1130" w:author="Utilisateur de Microsoft Office" w:date="2015-07-07T22:36:00Z">
        <w:r w:rsidR="00E130D5" w:rsidRPr="00BA127F" w:rsidDel="00BA25E8">
          <w:delText xml:space="preserve"> the current shift</w:delText>
        </w:r>
      </w:del>
      <w:del w:id="1131" w:author="Utilisateur de Microsoft Office" w:date="2015-07-07T22:34:00Z">
        <w:r w:rsidR="00E130D5" w:rsidRPr="00BA127F" w:rsidDel="002E6A9B">
          <w:delText xml:space="preserve"> </w:delText>
        </w:r>
      </w:del>
    </w:p>
    <w:p w14:paraId="2B9A14FC" w14:textId="41CA5B81" w:rsidR="00E130D5" w:rsidRPr="00BA127F" w:rsidRDefault="006A3268" w:rsidP="00E130D5">
      <w:ins w:id="1132" w:author="Utilisateur de Microsoft Office" w:date="2015-07-07T22:37:00Z">
        <w:r>
          <w:t xml:space="preserve">All of this information </w:t>
        </w:r>
      </w:ins>
      <w:r w:rsidR="00E130D5" w:rsidRPr="00BA127F">
        <w:t>is contained in a xml file and is structured as illustrated on Figure 3.1</w:t>
      </w:r>
      <w:ins w:id="1133" w:author="Utilisateur de Microsoft Office" w:date="2015-07-07T22:37:00Z">
        <w:r w:rsidR="005F4560">
          <w:t>4</w:t>
        </w:r>
      </w:ins>
      <w:del w:id="1134" w:author="Utilisateur de Microsoft Office" w:date="2015-07-07T22:37:00Z">
        <w:r w:rsidR="00E130D5" w:rsidRPr="00BA127F" w:rsidDel="005F4560">
          <w:delText>3</w:delText>
        </w:r>
      </w:del>
      <w:r w:rsidR="00E130D5" w:rsidRPr="00BA127F">
        <w:t>.</w:t>
      </w:r>
      <w:r w:rsidR="00E130D5" w:rsidRPr="00BA127F">
        <w:br/>
        <w:t>The arrows represent the parent &lt;-</w:t>
      </w:r>
      <w:r w:rsidR="00E130D5" w:rsidRPr="00BA127F">
        <w:rPr>
          <w:sz w:val="28"/>
        </w:rPr>
        <w:t>&gt;</w:t>
      </w:r>
      <w:r w:rsidR="00E130D5" w:rsidRPr="00BA127F">
        <w:t xml:space="preserve"> children relation between two entities.</w:t>
      </w:r>
    </w:p>
    <w:p w14:paraId="5123C00B" w14:textId="77777777" w:rsidR="00E130D5" w:rsidRPr="008F7F4C" w:rsidRDefault="00E130D5" w:rsidP="00E130D5">
      <w:pPr>
        <w:keepNext/>
      </w:pPr>
      <w:r w:rsidRPr="005B381F">
        <w:rPr>
          <w:noProof/>
          <w:lang w:val="fr-FR" w:eastAsia="fr-FR"/>
        </w:rPr>
        <w:drawing>
          <wp:inline distT="0" distB="0" distL="0" distR="0" wp14:anchorId="651C9A35" wp14:editId="1554C7F6">
            <wp:extent cx="5756910" cy="4644958"/>
            <wp:effectExtent l="0" t="0" r="8890"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png"/>
                    <pic:cNvPicPr/>
                  </pic:nvPicPr>
                  <pic:blipFill>
                    <a:blip r:embed="rId69">
                      <a:extLst>
                        <a:ext uri="{28A0092B-C50C-407E-A947-70E740481C1C}">
                          <a14:useLocalDpi xmlns:a14="http://schemas.microsoft.com/office/drawing/2010/main" val="0"/>
                        </a:ext>
                      </a:extLst>
                    </a:blip>
                    <a:stretch>
                      <a:fillRect/>
                    </a:stretch>
                  </pic:blipFill>
                  <pic:spPr>
                    <a:xfrm>
                      <a:off x="0" y="0"/>
                      <a:ext cx="5756910" cy="4644958"/>
                    </a:xfrm>
                    <a:prstGeom prst="rect">
                      <a:avLst/>
                    </a:prstGeom>
                  </pic:spPr>
                </pic:pic>
              </a:graphicData>
            </a:graphic>
          </wp:inline>
        </w:drawing>
      </w:r>
    </w:p>
    <w:p w14:paraId="638B3E2F" w14:textId="5D687793" w:rsidR="00E130D5" w:rsidRPr="00BA127F" w:rsidRDefault="00E130D5" w:rsidP="003225BE">
      <w:pPr>
        <w:pStyle w:val="Lgende"/>
      </w:pPr>
      <w:bookmarkStart w:id="1135" w:name="_Toc424076203"/>
      <w:r w:rsidRPr="00BA127F">
        <w:t xml:space="preserve">Figure </w:t>
      </w:r>
      <w:ins w:id="1136" w:author="Utilisateur de Microsoft Office" w:date="2015-07-07T22:54:00Z">
        <w:r w:rsidR="006A37D4">
          <w:fldChar w:fldCharType="begin"/>
        </w:r>
        <w:r w:rsidR="006A37D4">
          <w:instrText xml:space="preserve"> STYLEREF 1 \s </w:instrText>
        </w:r>
      </w:ins>
      <w:r w:rsidR="006A37D4">
        <w:fldChar w:fldCharType="separate"/>
      </w:r>
      <w:r w:rsidR="006A37D4">
        <w:rPr>
          <w:noProof/>
        </w:rPr>
        <w:t>3</w:t>
      </w:r>
      <w:ins w:id="1137"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1138" w:author="Utilisateur de Microsoft Office" w:date="2015-07-07T22:54:00Z">
        <w:r w:rsidR="006A37D4">
          <w:rPr>
            <w:noProof/>
          </w:rPr>
          <w:t>14</w:t>
        </w:r>
        <w:r w:rsidR="006A37D4">
          <w:fldChar w:fldCharType="end"/>
        </w:r>
      </w:ins>
      <w:del w:id="1139"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3</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13</w:delText>
        </w:r>
        <w:r w:rsidRPr="00BA127F" w:rsidDel="0061365E">
          <w:fldChar w:fldCharType="end"/>
        </w:r>
      </w:del>
      <w:r w:rsidRPr="00BA127F">
        <w:t xml:space="preserve"> - PATIENTS' DATA STRUCTURE</w:t>
      </w:r>
      <w:bookmarkEnd w:id="1135"/>
    </w:p>
    <w:p w14:paraId="6FDD8942" w14:textId="77777777" w:rsidR="00E130D5" w:rsidRPr="00BA127F" w:rsidRDefault="00E130D5" w:rsidP="00805FCB">
      <w:pPr>
        <w:pStyle w:val="Titre2"/>
      </w:pPr>
      <w:bookmarkStart w:id="1140" w:name="_Toc424076162"/>
      <w:r w:rsidRPr="00BA127F">
        <w:lastRenderedPageBreak/>
        <w:t>Data transmission</w:t>
      </w:r>
      <w:bookmarkEnd w:id="1140"/>
    </w:p>
    <w:p w14:paraId="20E7904E" w14:textId="77777777" w:rsidR="00E130D5" w:rsidRPr="00BA127F" w:rsidRDefault="00E130D5" w:rsidP="00E130D5">
      <w:r w:rsidRPr="00BA127F">
        <w:t xml:space="preserve">As patients’ data must never be stored on the mobile device, the nurses’ actions, once performed, must be sent out to the server as soon as possible. </w:t>
      </w:r>
    </w:p>
    <w:p w14:paraId="6E97C664" w14:textId="09216433" w:rsidR="00E130D5" w:rsidRPr="00BA127F" w:rsidRDefault="00EB454B" w:rsidP="00E130D5">
      <w:ins w:id="1141" w:author="Utilisateur de Microsoft Office" w:date="2015-07-07T22:49:00Z">
        <w:r>
          <w:t>Each time an action is validated by a nurse</w:t>
        </w:r>
        <w:r w:rsidR="00A41576">
          <w:t xml:space="preserve">, an entry is added to a memory data buffer. As </w:t>
        </w:r>
      </w:ins>
      <w:ins w:id="1142" w:author="Utilisateur de Microsoft Office" w:date="2015-07-07T22:50:00Z">
        <w:r w:rsidR="00A41576">
          <w:t>d</w:t>
        </w:r>
      </w:ins>
      <w:del w:id="1143" w:author="Utilisateur de Microsoft Office" w:date="2015-07-07T22:50:00Z">
        <w:r w:rsidR="00E130D5" w:rsidRPr="00BA127F" w:rsidDel="00A41576">
          <w:delText>D</w:delText>
        </w:r>
      </w:del>
      <w:r w:rsidR="00E130D5" w:rsidRPr="00BA127F">
        <w:t>ata are transmitted over Wi-Fi.</w:t>
      </w:r>
      <w:del w:id="1144" w:author="Utilisateur de Microsoft Office" w:date="2015-07-07T22:50:00Z">
        <w:r w:rsidR="00E130D5" w:rsidRPr="00BA127F" w:rsidDel="00A41576">
          <w:delText xml:space="preserve"> Unfortunately</w:delText>
        </w:r>
      </w:del>
      <w:r w:rsidR="00E130D5" w:rsidRPr="00BA127F">
        <w:t xml:space="preserve">, there can be issues with the transmission. To ensure data safety, if problems are detected and the application fails to send the </w:t>
      </w:r>
      <w:ins w:id="1145" w:author="Utilisateur de Microsoft Office" w:date="2015-07-07T22:50:00Z">
        <w:r w:rsidR="00A41576">
          <w:t xml:space="preserve">memory </w:t>
        </w:r>
      </w:ins>
      <w:r w:rsidR="00E130D5" w:rsidRPr="00BA127F">
        <w:t>data</w:t>
      </w:r>
      <w:ins w:id="1146" w:author="Utilisateur de Microsoft Office" w:date="2015-07-07T22:50:00Z">
        <w:r w:rsidR="00A41576">
          <w:t xml:space="preserve"> buffer</w:t>
        </w:r>
      </w:ins>
      <w:r w:rsidR="00E130D5" w:rsidRPr="00BA127F">
        <w:t xml:space="preserve">, </w:t>
      </w:r>
      <w:del w:id="1147" w:author="Utilisateur de Microsoft Office" w:date="2015-07-07T22:50:00Z">
        <w:r w:rsidR="00E130D5" w:rsidRPr="00BA127F" w:rsidDel="00A41576">
          <w:delText xml:space="preserve">it will save the performed action in a data </w:delText>
        </w:r>
      </w:del>
      <w:del w:id="1148" w:author="Utilisateur de Microsoft Office" w:date="2015-07-07T22:49:00Z">
        <w:r w:rsidR="00E130D5" w:rsidRPr="00BA127F" w:rsidDel="00B26E66">
          <w:delText xml:space="preserve">stamp </w:delText>
        </w:r>
      </w:del>
      <w:del w:id="1149" w:author="Utilisateur de Microsoft Office" w:date="2015-07-07T22:50:00Z">
        <w:r w:rsidR="00E130D5" w:rsidRPr="00BA127F" w:rsidDel="00A41576">
          <w:delText>and</w:delText>
        </w:r>
      </w:del>
      <w:ins w:id="1150" w:author="Utilisateur de Microsoft Office" w:date="2015-07-07T22:50:00Z">
        <w:r w:rsidR="00A41576">
          <w:t>it will</w:t>
        </w:r>
      </w:ins>
      <w:r w:rsidR="00E130D5" w:rsidRPr="00BA127F">
        <w:t xml:space="preserve"> try </w:t>
      </w:r>
      <w:ins w:id="1151" w:author="Utilisateur de Microsoft Office" w:date="2015-07-07T22:50:00Z">
        <w:r w:rsidR="00A41576">
          <w:t xml:space="preserve">to send it </w:t>
        </w:r>
      </w:ins>
      <w:r w:rsidR="00E130D5" w:rsidRPr="00BA127F">
        <w:t xml:space="preserve">again </w:t>
      </w:r>
      <w:del w:id="1152" w:author="Utilisateur de Microsoft Office" w:date="2015-07-07T22:50:00Z">
        <w:r w:rsidR="00E130D5" w:rsidRPr="00BA127F" w:rsidDel="00A41576">
          <w:delText xml:space="preserve">to send it </w:delText>
        </w:r>
      </w:del>
      <w:r w:rsidR="00E130D5" w:rsidRPr="00BA127F">
        <w:t>to the server every 30 seconds until it succeeds.</w:t>
      </w:r>
      <w:r w:rsidR="00E130D5" w:rsidRPr="00BA127F">
        <w:br/>
        <w:t>This procedure is illustrated on Figure 3.14.</w:t>
      </w:r>
    </w:p>
    <w:p w14:paraId="4FA2E429" w14:textId="77777777" w:rsidR="00E130D5" w:rsidRPr="008F7F4C" w:rsidRDefault="00E130D5" w:rsidP="00E130D5">
      <w:pPr>
        <w:keepNext/>
      </w:pPr>
      <w:r w:rsidRPr="0090214B">
        <w:rPr>
          <w:noProof/>
          <w:lang w:val="fr-FR" w:eastAsia="fr-FR"/>
        </w:rPr>
        <w:drawing>
          <wp:inline distT="0" distB="0" distL="0" distR="0" wp14:anchorId="7087E0A3" wp14:editId="3B97BF60">
            <wp:extent cx="5389716" cy="3632199"/>
            <wp:effectExtent l="0" t="0" r="0" b="63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 disque:Users:Yvann:Documents:bachelor:bachelorproject:doc:images:data transmissions.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389716" cy="3632199"/>
                    </a:xfrm>
                    <a:prstGeom prst="rect">
                      <a:avLst/>
                    </a:prstGeom>
                    <a:noFill/>
                    <a:ln>
                      <a:noFill/>
                    </a:ln>
                  </pic:spPr>
                </pic:pic>
              </a:graphicData>
            </a:graphic>
          </wp:inline>
        </w:drawing>
      </w:r>
    </w:p>
    <w:p w14:paraId="3717E039" w14:textId="14B909FD" w:rsidR="00E130D5" w:rsidRPr="00BA127F" w:rsidRDefault="00E130D5" w:rsidP="003225BE">
      <w:pPr>
        <w:pStyle w:val="Lgende"/>
      </w:pPr>
      <w:bookmarkStart w:id="1153" w:name="_Toc424076204"/>
      <w:r w:rsidRPr="00BA127F">
        <w:t xml:space="preserve">FIGURE </w:t>
      </w:r>
      <w:ins w:id="1154" w:author="Utilisateur de Microsoft Office" w:date="2015-07-07T22:54:00Z">
        <w:r w:rsidR="006A37D4">
          <w:fldChar w:fldCharType="begin"/>
        </w:r>
        <w:r w:rsidR="006A37D4">
          <w:instrText xml:space="preserve"> STYLEREF 1 \s </w:instrText>
        </w:r>
      </w:ins>
      <w:r w:rsidR="006A37D4">
        <w:fldChar w:fldCharType="separate"/>
      </w:r>
      <w:r w:rsidR="006A37D4">
        <w:rPr>
          <w:noProof/>
        </w:rPr>
        <w:t>3</w:t>
      </w:r>
      <w:ins w:id="1155"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1156" w:author="Utilisateur de Microsoft Office" w:date="2015-07-07T22:54:00Z">
        <w:r w:rsidR="006A37D4">
          <w:rPr>
            <w:noProof/>
          </w:rPr>
          <w:t>15</w:t>
        </w:r>
        <w:r w:rsidR="006A37D4">
          <w:fldChar w:fldCharType="end"/>
        </w:r>
      </w:ins>
      <w:del w:id="1157"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3</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14</w:delText>
        </w:r>
        <w:r w:rsidRPr="00BA127F" w:rsidDel="0061365E">
          <w:fldChar w:fldCharType="end"/>
        </w:r>
      </w:del>
      <w:r w:rsidRPr="00BA127F">
        <w:t xml:space="preserve"> - DATA TRANSMISSION PROTOCOL</w:t>
      </w:r>
      <w:bookmarkEnd w:id="1153"/>
    </w:p>
    <w:p w14:paraId="2A01B0B1" w14:textId="77777777" w:rsidR="00E130D5" w:rsidRPr="00BA127F" w:rsidRDefault="00E130D5" w:rsidP="00805FCB">
      <w:pPr>
        <w:pStyle w:val="Titre2"/>
      </w:pPr>
      <w:bookmarkStart w:id="1158" w:name="_Toc424076163"/>
      <w:proofErr w:type="spellStart"/>
      <w:r w:rsidRPr="00BA127F">
        <w:t>iBeacon</w:t>
      </w:r>
      <w:bookmarkEnd w:id="1158"/>
      <w:proofErr w:type="spellEnd"/>
    </w:p>
    <w:p w14:paraId="1DE442CE" w14:textId="77777777" w:rsidR="00E130D5" w:rsidRPr="00BA127F" w:rsidRDefault="00E130D5" w:rsidP="00E130D5">
      <w:r w:rsidRPr="00BA127F">
        <w:t xml:space="preserve">Each beacon is configured with the same </w:t>
      </w:r>
      <w:r w:rsidRPr="001748FC">
        <w:t>Universally Unique Identifier</w:t>
      </w:r>
      <w:r w:rsidRPr="008F7F4C">
        <w:t xml:space="preserve"> </w:t>
      </w:r>
      <w:r w:rsidRPr="00BA127F">
        <w:t>(</w:t>
      </w:r>
      <w:r w:rsidRPr="00BA127F">
        <w:rPr>
          <w:rStyle w:val="Emphase"/>
        </w:rPr>
        <w:t>UUID</w:t>
      </w:r>
      <w:r w:rsidRPr="00BA127F">
        <w:t>) and placed in a different patient’s room. The application searches for beacons with that UUID. Once found, the application receives their major and minor values. This indicates which room the device is in.</w:t>
      </w:r>
      <w:r w:rsidRPr="00BA127F">
        <w:br/>
      </w:r>
      <w:r w:rsidRPr="008F7F4C">
        <w:t>The minor value could be used if the hospital decides to add more than one beacon per room for accuracy purposes</w:t>
      </w:r>
      <w:r w:rsidRPr="00BA127F">
        <w:t>.</w:t>
      </w:r>
    </w:p>
    <w:p w14:paraId="58E39DC5" w14:textId="77777777" w:rsidR="00E130D5" w:rsidRPr="008F7F4C" w:rsidRDefault="00E130D5" w:rsidP="00E130D5">
      <w:pPr>
        <w:keepNext/>
      </w:pPr>
      <w:r w:rsidRPr="001748FC">
        <w:rPr>
          <w:noProof/>
          <w:lang w:val="fr-FR" w:eastAsia="fr-FR"/>
        </w:rPr>
        <w:lastRenderedPageBreak/>
        <w:drawing>
          <wp:inline distT="0" distB="0" distL="0" distR="0" wp14:anchorId="4D911A9F" wp14:editId="52B71389">
            <wp:extent cx="5393055" cy="2557145"/>
            <wp:effectExtent l="0" t="0" r="0" b="8255"/>
            <wp:docPr id="31" name="Image 31" descr="mon disque:Users:Yvann:Documents:bachelor:bachelorproject:doc:images:beacons-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 disque:Users:Yvann:Documents:bachelor:bachelorproject:doc:images:beacons-logic.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3055" cy="2557145"/>
                    </a:xfrm>
                    <a:prstGeom prst="rect">
                      <a:avLst/>
                    </a:prstGeom>
                    <a:noFill/>
                    <a:ln>
                      <a:noFill/>
                    </a:ln>
                  </pic:spPr>
                </pic:pic>
              </a:graphicData>
            </a:graphic>
          </wp:inline>
        </w:drawing>
      </w:r>
    </w:p>
    <w:p w14:paraId="2F286C9A" w14:textId="639B1FD7" w:rsidR="00E130D5" w:rsidRPr="00BA127F" w:rsidRDefault="00E130D5" w:rsidP="003225BE">
      <w:pPr>
        <w:pStyle w:val="Lgende"/>
      </w:pPr>
      <w:bookmarkStart w:id="1159" w:name="_Toc424076205"/>
      <w:r w:rsidRPr="00BA127F">
        <w:t xml:space="preserve">FIGURE </w:t>
      </w:r>
      <w:ins w:id="1160" w:author="Utilisateur de Microsoft Office" w:date="2015-07-07T22:54:00Z">
        <w:r w:rsidR="006A37D4">
          <w:fldChar w:fldCharType="begin"/>
        </w:r>
        <w:r w:rsidR="006A37D4">
          <w:instrText xml:space="preserve"> STYLEREF 1 \s </w:instrText>
        </w:r>
      </w:ins>
      <w:r w:rsidR="006A37D4">
        <w:fldChar w:fldCharType="separate"/>
      </w:r>
      <w:r w:rsidR="006A37D4">
        <w:rPr>
          <w:noProof/>
        </w:rPr>
        <w:t>3</w:t>
      </w:r>
      <w:ins w:id="1161"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1162" w:author="Utilisateur de Microsoft Office" w:date="2015-07-07T22:54:00Z">
        <w:r w:rsidR="006A37D4">
          <w:rPr>
            <w:noProof/>
          </w:rPr>
          <w:t>16</w:t>
        </w:r>
        <w:r w:rsidR="006A37D4">
          <w:fldChar w:fldCharType="end"/>
        </w:r>
      </w:ins>
      <w:del w:id="1163"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3</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15</w:delText>
        </w:r>
        <w:r w:rsidRPr="00BA127F" w:rsidDel="0061365E">
          <w:fldChar w:fldCharType="end"/>
        </w:r>
      </w:del>
      <w:r w:rsidRPr="00BA127F">
        <w:t xml:space="preserve"> - BEACONS ORGANIZATION</w:t>
      </w:r>
      <w:bookmarkEnd w:id="1159"/>
    </w:p>
    <w:p w14:paraId="3CDB2836" w14:textId="77777777" w:rsidR="00E130D5" w:rsidRPr="00BA127F" w:rsidRDefault="00E130D5" w:rsidP="00805FCB">
      <w:pPr>
        <w:pStyle w:val="Titre2"/>
      </w:pPr>
      <w:bookmarkStart w:id="1164" w:name="_Toc424076164"/>
      <w:proofErr w:type="spellStart"/>
      <w:r w:rsidRPr="00BA127F">
        <w:t>Geolocalisation</w:t>
      </w:r>
      <w:bookmarkEnd w:id="1164"/>
      <w:proofErr w:type="spellEnd"/>
    </w:p>
    <w:p w14:paraId="3EA27868" w14:textId="77777777" w:rsidR="00E130D5" w:rsidRPr="00BA127F" w:rsidRDefault="00E130D5" w:rsidP="00E130D5">
      <w:proofErr w:type="spellStart"/>
      <w:r w:rsidRPr="00BA127F">
        <w:t>Estimotes</w:t>
      </w:r>
      <w:proofErr w:type="spellEnd"/>
      <w:r w:rsidRPr="00BA127F">
        <w:t xml:space="preserve"> beacons are used to detect the location of a device within the hospital</w:t>
      </w:r>
      <w:r w:rsidRPr="008F7F4C">
        <w:t>’s building</w:t>
      </w:r>
      <w:r w:rsidRPr="00BA127F">
        <w:t>. One beacon is placed in each room broadcasting its id.</w:t>
      </w:r>
    </w:p>
    <w:p w14:paraId="79F210FC" w14:textId="77777777" w:rsidR="00E130D5" w:rsidRPr="00BA127F" w:rsidRDefault="00E130D5" w:rsidP="00E130D5">
      <w:r w:rsidRPr="00BA127F">
        <w:t xml:space="preserve">The mobile application retrieves beacons’ signals from all devices with the same predefined UUID. The </w:t>
      </w:r>
      <w:proofErr w:type="spellStart"/>
      <w:r w:rsidRPr="00BA127F">
        <w:t>geolocalisation</w:t>
      </w:r>
      <w:proofErr w:type="spellEnd"/>
      <w:r w:rsidRPr="00BA127F">
        <w:t xml:space="preserve"> of the room is achieved by taking the major value (room number) of the strongest </w:t>
      </w:r>
      <w:proofErr w:type="spellStart"/>
      <w:r w:rsidRPr="00BA127F">
        <w:t>iBeacon</w:t>
      </w:r>
      <w:proofErr w:type="spellEnd"/>
      <w:r w:rsidRPr="00BA127F">
        <w:t>.</w:t>
      </w:r>
      <w:r w:rsidRPr="00BA127F">
        <w:br/>
      </w:r>
    </w:p>
    <w:p w14:paraId="56828044" w14:textId="77777777" w:rsidR="00E130D5" w:rsidRPr="008F7F4C" w:rsidRDefault="00E130D5" w:rsidP="00E130D5">
      <w:pPr>
        <w:keepNext/>
      </w:pPr>
      <w:r w:rsidRPr="00B815C2">
        <w:rPr>
          <w:noProof/>
          <w:lang w:val="fr-FR" w:eastAsia="fr-FR"/>
        </w:rPr>
        <w:drawing>
          <wp:inline distT="0" distB="0" distL="0" distR="0" wp14:anchorId="54755D70" wp14:editId="358E7664">
            <wp:extent cx="5393055" cy="3325165"/>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n disque:Users:Yvann:Documents:bachelor:bachelorproject:doc:images:geolocalisation.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393055" cy="3325165"/>
                    </a:xfrm>
                    <a:prstGeom prst="rect">
                      <a:avLst/>
                    </a:prstGeom>
                    <a:noFill/>
                    <a:ln>
                      <a:noFill/>
                    </a:ln>
                  </pic:spPr>
                </pic:pic>
              </a:graphicData>
            </a:graphic>
          </wp:inline>
        </w:drawing>
      </w:r>
    </w:p>
    <w:p w14:paraId="677FA01F" w14:textId="58810C1D" w:rsidR="00E130D5" w:rsidRPr="00BA127F" w:rsidRDefault="00E130D5" w:rsidP="003225BE">
      <w:pPr>
        <w:pStyle w:val="Lgende"/>
      </w:pPr>
      <w:bookmarkStart w:id="1165" w:name="_Toc424076206"/>
      <w:r w:rsidRPr="00BA127F">
        <w:t xml:space="preserve">FIGURE </w:t>
      </w:r>
      <w:ins w:id="1166" w:author="Utilisateur de Microsoft Office" w:date="2015-07-07T22:54:00Z">
        <w:r w:rsidR="006A37D4">
          <w:fldChar w:fldCharType="begin"/>
        </w:r>
        <w:r w:rsidR="006A37D4">
          <w:instrText xml:space="preserve"> STYLEREF 1 \s </w:instrText>
        </w:r>
      </w:ins>
      <w:r w:rsidR="006A37D4">
        <w:fldChar w:fldCharType="separate"/>
      </w:r>
      <w:r w:rsidR="006A37D4">
        <w:rPr>
          <w:noProof/>
        </w:rPr>
        <w:t>3</w:t>
      </w:r>
      <w:ins w:id="1167" w:author="Utilisateur de Microsoft Office" w:date="2015-07-07T22:54:00Z">
        <w:r w:rsidR="006A37D4">
          <w:fldChar w:fldCharType="end"/>
        </w:r>
        <w:r w:rsidR="006A37D4">
          <w:t>.</w:t>
        </w:r>
        <w:r w:rsidR="006A37D4">
          <w:fldChar w:fldCharType="begin"/>
        </w:r>
        <w:r w:rsidR="006A37D4">
          <w:instrText xml:space="preserve"> SEQ Figure \* ARABIC \s 1 </w:instrText>
        </w:r>
      </w:ins>
      <w:r w:rsidR="006A37D4">
        <w:fldChar w:fldCharType="separate"/>
      </w:r>
      <w:ins w:id="1168" w:author="Utilisateur de Microsoft Office" w:date="2015-07-07T22:54:00Z">
        <w:r w:rsidR="006A37D4">
          <w:rPr>
            <w:noProof/>
          </w:rPr>
          <w:t>17</w:t>
        </w:r>
        <w:r w:rsidR="006A37D4">
          <w:fldChar w:fldCharType="end"/>
        </w:r>
      </w:ins>
      <w:del w:id="1169" w:author="Utilisateur de Microsoft Office" w:date="2015-07-07T16:53:00Z">
        <w:r w:rsidRPr="00BA127F" w:rsidDel="0061365E">
          <w:fldChar w:fldCharType="begin"/>
        </w:r>
        <w:r w:rsidRPr="00BA127F" w:rsidDel="0061365E">
          <w:delInstrText xml:space="preserve"> STYLEREF 1 \s </w:delInstrText>
        </w:r>
        <w:r w:rsidRPr="00BA127F" w:rsidDel="0061365E">
          <w:fldChar w:fldCharType="separate"/>
        </w:r>
        <w:r w:rsidDel="0061365E">
          <w:rPr>
            <w:noProof/>
          </w:rPr>
          <w:delText>3</w:delText>
        </w:r>
        <w:r w:rsidRPr="00BA127F" w:rsidDel="0061365E">
          <w:fldChar w:fldCharType="end"/>
        </w:r>
        <w:r w:rsidRPr="00BA127F" w:rsidDel="0061365E">
          <w:delText>.</w:delText>
        </w:r>
        <w:r w:rsidRPr="00BA127F" w:rsidDel="0061365E">
          <w:fldChar w:fldCharType="begin"/>
        </w:r>
        <w:r w:rsidRPr="00BA127F" w:rsidDel="0061365E">
          <w:delInstrText xml:space="preserve"> SEQ Figure \* ARABIC \s 1 </w:delInstrText>
        </w:r>
        <w:r w:rsidRPr="00BA127F" w:rsidDel="0061365E">
          <w:fldChar w:fldCharType="separate"/>
        </w:r>
        <w:r w:rsidDel="0061365E">
          <w:rPr>
            <w:noProof/>
          </w:rPr>
          <w:delText>16</w:delText>
        </w:r>
        <w:r w:rsidRPr="00BA127F" w:rsidDel="0061365E">
          <w:fldChar w:fldCharType="end"/>
        </w:r>
      </w:del>
      <w:r w:rsidRPr="00BA127F">
        <w:t xml:space="preserve"> - HOSPITAL ROOMS EQUIPPED WITH BEACONS</w:t>
      </w:r>
      <w:bookmarkEnd w:id="1165"/>
    </w:p>
    <w:p w14:paraId="262EA2ED" w14:textId="77777777" w:rsidR="00E130D5" w:rsidRPr="00BA127F" w:rsidRDefault="00E130D5" w:rsidP="00E130D5">
      <w:r w:rsidRPr="00BA127F">
        <w:lastRenderedPageBreak/>
        <w:t xml:space="preserve">Once the application has identified the nearest room, it automatically sends the data stamp to the server and switches to the view displaying the list of patients for the nearest room. </w:t>
      </w:r>
    </w:p>
    <w:p w14:paraId="662D1385" w14:textId="77777777" w:rsidR="00E130D5" w:rsidRPr="00BA127F" w:rsidRDefault="00E130D5" w:rsidP="00E130D5">
      <w:r w:rsidRPr="00BA127F">
        <w:t>This mode of operation is called “automatic” and can be activated/deactivated in the settings view.</w:t>
      </w:r>
    </w:p>
    <w:p w14:paraId="6A52C2B6" w14:textId="77777777" w:rsidR="00E130D5" w:rsidRPr="00BA127F" w:rsidRDefault="00E130D5" w:rsidP="00E130D5">
      <w:r w:rsidRPr="00BA127F">
        <w:br w:type="page"/>
      </w:r>
    </w:p>
    <w:p w14:paraId="0404A174" w14:textId="77777777" w:rsidR="00E130D5" w:rsidRPr="00BA127F" w:rsidRDefault="00E130D5" w:rsidP="00E130D5">
      <w:pPr>
        <w:pStyle w:val="Titre1"/>
      </w:pPr>
      <w:bookmarkStart w:id="1170" w:name="_Toc424076165"/>
      <w:r w:rsidRPr="00BA127F">
        <w:lastRenderedPageBreak/>
        <w:t>Discussion</w:t>
      </w:r>
      <w:bookmarkEnd w:id="1170"/>
    </w:p>
    <w:p w14:paraId="40B290BE" w14:textId="77777777" w:rsidR="00E130D5" w:rsidRPr="00BA127F" w:rsidRDefault="00E130D5" w:rsidP="00805FCB">
      <w:pPr>
        <w:pStyle w:val="Titre2"/>
      </w:pPr>
      <w:bookmarkStart w:id="1171" w:name="_Toc424076166"/>
      <w:r w:rsidRPr="00BA127F">
        <w:t>Performances</w:t>
      </w:r>
      <w:bookmarkEnd w:id="1171"/>
    </w:p>
    <w:p w14:paraId="1D67AC4E" w14:textId="77777777" w:rsidR="00E130D5" w:rsidRPr="00BA127F" w:rsidRDefault="00E130D5" w:rsidP="00C03633">
      <w:pPr>
        <w:pStyle w:val="Sous-titre"/>
      </w:pPr>
      <w:r w:rsidRPr="00BA127F">
        <w:t>Pros and cons of a hybrid application</w:t>
      </w:r>
    </w:p>
    <w:p w14:paraId="2D49F9AA" w14:textId="62FDBA17" w:rsidR="00E130D5" w:rsidRPr="00BA127F" w:rsidRDefault="00E130D5" w:rsidP="00E130D5">
      <w:r w:rsidRPr="00BA127F">
        <w:t>Building a</w:t>
      </w:r>
      <w:r w:rsidR="009D2B7F">
        <w:t xml:space="preserve"> </w:t>
      </w:r>
      <w:r w:rsidRPr="00BA127F">
        <w:t>hybrid application instead of native presents many advantages but also some heavy cost as mentioned bellow:</w:t>
      </w:r>
    </w:p>
    <w:tbl>
      <w:tblPr>
        <w:tblStyle w:val="Grilledutableau"/>
        <w:tblW w:w="0" w:type="auto"/>
        <w:tblLook w:val="04A0" w:firstRow="1" w:lastRow="0" w:firstColumn="1" w:lastColumn="0" w:noHBand="0" w:noVBand="1"/>
      </w:tblPr>
      <w:tblGrid>
        <w:gridCol w:w="4319"/>
        <w:gridCol w:w="4319"/>
      </w:tblGrid>
      <w:tr w:rsidR="00E130D5" w:rsidRPr="00BA127F" w14:paraId="19C1309F" w14:textId="77777777" w:rsidTr="00EF1E69">
        <w:tc>
          <w:tcPr>
            <w:tcW w:w="4319" w:type="dxa"/>
            <w:shd w:val="clear" w:color="auto" w:fill="2E77FD"/>
          </w:tcPr>
          <w:p w14:paraId="09FBB39F" w14:textId="77777777" w:rsidR="00E130D5" w:rsidRPr="00BA127F" w:rsidRDefault="00E130D5" w:rsidP="00EF1E69">
            <w:pPr>
              <w:jc w:val="center"/>
              <w:rPr>
                <w:b/>
                <w:color w:val="FFFFFF" w:themeColor="background1"/>
                <w:sz w:val="32"/>
                <w:szCs w:val="32"/>
              </w:rPr>
            </w:pPr>
            <w:r>
              <w:rPr>
                <w:b/>
                <w:color w:val="FFFFFF" w:themeColor="background1"/>
                <w:sz w:val="32"/>
                <w:szCs w:val="32"/>
              </w:rPr>
              <w:t>Pros</w:t>
            </w:r>
          </w:p>
        </w:tc>
        <w:tc>
          <w:tcPr>
            <w:tcW w:w="4319" w:type="dxa"/>
            <w:shd w:val="clear" w:color="auto" w:fill="2E77FD"/>
          </w:tcPr>
          <w:p w14:paraId="18268B78" w14:textId="77777777" w:rsidR="00E130D5" w:rsidRPr="00BA127F" w:rsidRDefault="00E130D5" w:rsidP="00EF1E69">
            <w:pPr>
              <w:jc w:val="center"/>
              <w:rPr>
                <w:b/>
                <w:color w:val="FFFFFF" w:themeColor="background1"/>
                <w:sz w:val="32"/>
                <w:szCs w:val="32"/>
              </w:rPr>
            </w:pPr>
            <w:r>
              <w:rPr>
                <w:b/>
                <w:color w:val="FFFFFF" w:themeColor="background1"/>
                <w:sz w:val="32"/>
                <w:szCs w:val="32"/>
              </w:rPr>
              <w:t>Cons</w:t>
            </w:r>
          </w:p>
        </w:tc>
      </w:tr>
      <w:tr w:rsidR="00E130D5" w:rsidRPr="00BA127F" w14:paraId="03E9D8DA" w14:textId="77777777" w:rsidTr="00EF1E69">
        <w:tblPrEx>
          <w:shd w:val="clear" w:color="auto" w:fill="FFFFFF"/>
        </w:tblPrEx>
        <w:tc>
          <w:tcPr>
            <w:tcW w:w="4319" w:type="dxa"/>
            <w:shd w:val="clear" w:color="auto" w:fill="FFFFFF"/>
          </w:tcPr>
          <w:p w14:paraId="2372F5D1" w14:textId="77777777" w:rsidR="00E130D5" w:rsidRPr="00BA127F" w:rsidRDefault="00E130D5" w:rsidP="00EF1E69">
            <w:r w:rsidRPr="00BA127F">
              <w:t xml:space="preserve">Quick prototyping with </w:t>
            </w:r>
            <w:r w:rsidRPr="000140A1">
              <w:rPr>
                <w:rStyle w:val="Emphase"/>
                <w:rPrChange w:id="1172" w:author="Utilisateur de Microsoft Office" w:date="2015-07-07T22:53:00Z">
                  <w:rPr/>
                </w:rPrChange>
              </w:rPr>
              <w:t>UI</w:t>
            </w:r>
            <w:r w:rsidRPr="00BA127F">
              <w:t xml:space="preserve"> frameworks like </w:t>
            </w:r>
            <w:r w:rsidRPr="000140A1">
              <w:rPr>
                <w:rStyle w:val="Emphase"/>
                <w:rPrChange w:id="1173" w:author="Utilisateur de Microsoft Office" w:date="2015-07-07T22:53:00Z">
                  <w:rPr/>
                </w:rPrChange>
              </w:rPr>
              <w:t>Ionic</w:t>
            </w:r>
            <w:r w:rsidRPr="00BA127F">
              <w:t>.</w:t>
            </w:r>
          </w:p>
        </w:tc>
        <w:tc>
          <w:tcPr>
            <w:tcW w:w="4319" w:type="dxa"/>
            <w:shd w:val="clear" w:color="auto" w:fill="FFFFFF"/>
          </w:tcPr>
          <w:p w14:paraId="0C4D134B" w14:textId="1D49364F" w:rsidR="00E130D5" w:rsidRPr="00BA127F" w:rsidRDefault="00E130D5" w:rsidP="00EF1E69">
            <w:r w:rsidRPr="00BA127F">
              <w:t xml:space="preserve">At least two languages have to be learned for </w:t>
            </w:r>
            <w:ins w:id="1174" w:author="Utilisateur de Microsoft Office" w:date="2015-07-07T22:52:00Z">
              <w:r w:rsidR="00843E7E" w:rsidRPr="00843E7E">
                <w:rPr>
                  <w:rStyle w:val="Emphase"/>
                  <w:rPrChange w:id="1175" w:author="Utilisateur de Microsoft Office" w:date="2015-07-07T22:52:00Z">
                    <w:rPr/>
                  </w:rPrChange>
                </w:rPr>
                <w:t>A</w:t>
              </w:r>
            </w:ins>
            <w:del w:id="1176" w:author="Utilisateur de Microsoft Office" w:date="2015-07-07T22:52:00Z">
              <w:r w:rsidRPr="00843E7E" w:rsidDel="00843E7E">
                <w:rPr>
                  <w:rStyle w:val="Emphase"/>
                  <w:rPrChange w:id="1177" w:author="Utilisateur de Microsoft Office" w:date="2015-07-07T22:52:00Z">
                    <w:rPr/>
                  </w:rPrChange>
                </w:rPr>
                <w:delText>a</w:delText>
              </w:r>
            </w:del>
            <w:r w:rsidRPr="00843E7E">
              <w:rPr>
                <w:rStyle w:val="Emphase"/>
                <w:rPrChange w:id="1178" w:author="Utilisateur de Microsoft Office" w:date="2015-07-07T22:52:00Z">
                  <w:rPr/>
                </w:rPrChange>
              </w:rPr>
              <w:t>ndroid</w:t>
            </w:r>
            <w:r w:rsidRPr="00BA127F">
              <w:t xml:space="preserve"> and </w:t>
            </w:r>
            <w:r w:rsidRPr="00843E7E">
              <w:rPr>
                <w:rStyle w:val="Emphase"/>
                <w:rPrChange w:id="1179" w:author="Utilisateur de Microsoft Office" w:date="2015-07-07T22:52:00Z">
                  <w:rPr/>
                </w:rPrChange>
              </w:rPr>
              <w:t>IOS</w:t>
            </w:r>
            <w:r w:rsidRPr="00BA127F">
              <w:t>.</w:t>
            </w:r>
          </w:p>
        </w:tc>
      </w:tr>
      <w:tr w:rsidR="00E130D5" w:rsidRPr="00BA127F" w14:paraId="453AAD41" w14:textId="77777777" w:rsidTr="00EF1E69">
        <w:tblPrEx>
          <w:shd w:val="clear" w:color="auto" w:fill="FFFFFF"/>
        </w:tblPrEx>
        <w:tc>
          <w:tcPr>
            <w:tcW w:w="4319" w:type="dxa"/>
            <w:shd w:val="clear" w:color="auto" w:fill="FFFFFF"/>
          </w:tcPr>
          <w:p w14:paraId="3D30C3F1" w14:textId="77777777" w:rsidR="00E130D5" w:rsidRPr="00BA127F" w:rsidRDefault="00E130D5" w:rsidP="00EF1E69">
            <w:r w:rsidRPr="00BA127F">
              <w:t>A lot of libraries options for pretty much everything not related to devices’ hardware.</w:t>
            </w:r>
          </w:p>
        </w:tc>
        <w:tc>
          <w:tcPr>
            <w:tcW w:w="4319" w:type="dxa"/>
            <w:shd w:val="clear" w:color="auto" w:fill="FFFFFF"/>
          </w:tcPr>
          <w:p w14:paraId="12D9B67E" w14:textId="7790DEC7" w:rsidR="00E130D5" w:rsidRPr="00BA127F" w:rsidRDefault="00E130D5" w:rsidP="00843E7E">
            <w:r w:rsidRPr="00BA127F">
              <w:t xml:space="preserve">Cross-browser compatibility is bad, so there can be some surprises as hybrid app run in </w:t>
            </w:r>
            <w:commentRangeStart w:id="1180"/>
            <w:del w:id="1181" w:author="Utilisateur de Microsoft Office" w:date="2015-07-07T22:52:00Z">
              <w:r w:rsidRPr="00843E7E" w:rsidDel="00843E7E">
                <w:rPr>
                  <w:rStyle w:val="Emphase"/>
                  <w:rPrChange w:id="1182" w:author="Utilisateur de Microsoft Office" w:date="2015-07-07T22:52:00Z">
                    <w:rPr/>
                  </w:rPrChange>
                </w:rPr>
                <w:delText xml:space="preserve">webview </w:delText>
              </w:r>
            </w:del>
            <w:commentRangeEnd w:id="1180"/>
            <w:proofErr w:type="spellStart"/>
            <w:ins w:id="1183" w:author="Utilisateur de Microsoft Office" w:date="2015-07-07T22:52:00Z">
              <w:r w:rsidR="00843E7E" w:rsidRPr="00843E7E">
                <w:rPr>
                  <w:rStyle w:val="Emphase"/>
                  <w:rPrChange w:id="1184" w:author="Utilisateur de Microsoft Office" w:date="2015-07-07T22:52:00Z">
                    <w:rPr/>
                  </w:rPrChange>
                </w:rPr>
                <w:t>WebView</w:t>
              </w:r>
              <w:proofErr w:type="spellEnd"/>
              <w:r w:rsidR="00843E7E" w:rsidRPr="00BA127F">
                <w:t xml:space="preserve"> </w:t>
              </w:r>
            </w:ins>
            <w:r w:rsidR="00371AAD">
              <w:rPr>
                <w:rStyle w:val="Marquedecommentaire"/>
                <w:rFonts w:eastAsiaTheme="minorHAnsi"/>
                <w:lang w:val="fr-CH" w:eastAsia="en-US"/>
              </w:rPr>
              <w:commentReference w:id="1180"/>
            </w:r>
            <w:r w:rsidRPr="00BA127F">
              <w:t>(native browser). (A lot of users are on Android 2.x).</w:t>
            </w:r>
          </w:p>
        </w:tc>
      </w:tr>
      <w:tr w:rsidR="00E130D5" w:rsidRPr="00BA127F" w14:paraId="3BD7B27F" w14:textId="77777777" w:rsidTr="00EF1E69">
        <w:tblPrEx>
          <w:shd w:val="clear" w:color="auto" w:fill="FFFFFF"/>
        </w:tblPrEx>
        <w:tc>
          <w:tcPr>
            <w:tcW w:w="4319" w:type="dxa"/>
            <w:shd w:val="clear" w:color="auto" w:fill="FFFFFF"/>
          </w:tcPr>
          <w:p w14:paraId="77157A44" w14:textId="1C3A9C95" w:rsidR="00E130D5" w:rsidRPr="00B56BB3" w:rsidRDefault="00E130D5" w:rsidP="00EF1E69">
            <w:r w:rsidRPr="00B56BB3">
              <w:t xml:space="preserve">Managing images for multiple devices is a lot easier with web technologies than it is for an </w:t>
            </w:r>
            <w:ins w:id="1185" w:author="Utilisateur de Microsoft Office" w:date="2015-07-07T22:52:00Z">
              <w:r w:rsidR="00843E7E">
                <w:rPr>
                  <w:rStyle w:val="Emphase"/>
                </w:rPr>
                <w:t>I</w:t>
              </w:r>
            </w:ins>
            <w:del w:id="1186" w:author="Utilisateur de Microsoft Office" w:date="2015-07-07T22:52:00Z">
              <w:r w:rsidRPr="00843E7E" w:rsidDel="00843E7E">
                <w:rPr>
                  <w:rStyle w:val="Emphase"/>
                  <w:rPrChange w:id="1187" w:author="Utilisateur de Microsoft Office" w:date="2015-07-07T22:52:00Z">
                    <w:rPr/>
                  </w:rPrChange>
                </w:rPr>
                <w:delText>i</w:delText>
              </w:r>
            </w:del>
            <w:r w:rsidRPr="00843E7E">
              <w:rPr>
                <w:rStyle w:val="Emphase"/>
                <w:rPrChange w:id="1188" w:author="Utilisateur de Microsoft Office" w:date="2015-07-07T22:52:00Z">
                  <w:rPr/>
                </w:rPrChange>
              </w:rPr>
              <w:t>OS</w:t>
            </w:r>
            <w:r w:rsidRPr="00B56BB3">
              <w:t xml:space="preserve"> or </w:t>
            </w:r>
            <w:r w:rsidRPr="00843E7E">
              <w:rPr>
                <w:rStyle w:val="Emphase"/>
                <w:rPrChange w:id="1189" w:author="Utilisateur de Microsoft Office" w:date="2015-07-07T22:52:00Z">
                  <w:rPr/>
                </w:rPrChange>
              </w:rPr>
              <w:t>Android</w:t>
            </w:r>
            <w:r w:rsidRPr="00B56BB3">
              <w:t xml:space="preserve"> project.</w:t>
            </w:r>
            <w:r w:rsidRPr="00B56BB3">
              <w:br/>
              <w:t>Native applications needs every image assets in different resolutions:</w:t>
            </w:r>
          </w:p>
          <w:p w14:paraId="0E0072E0" w14:textId="77777777" w:rsidR="00E130D5" w:rsidRPr="00B56BB3" w:rsidRDefault="00E130D5" w:rsidP="00EF1E69">
            <w:pPr>
              <w:pStyle w:val="Pardeliste"/>
              <w:numPr>
                <w:ilvl w:val="0"/>
                <w:numId w:val="48"/>
              </w:numPr>
            </w:pPr>
            <w:proofErr w:type="spellStart"/>
            <w:r w:rsidRPr="00843E7E">
              <w:rPr>
                <w:rStyle w:val="Emphase"/>
                <w:rPrChange w:id="1190" w:author="Utilisateur de Microsoft Office" w:date="2015-07-07T22:52:00Z">
                  <w:rPr/>
                </w:rPrChange>
              </w:rPr>
              <w:t>ldpi</w:t>
            </w:r>
            <w:proofErr w:type="spellEnd"/>
            <w:r w:rsidRPr="00B56BB3">
              <w:t xml:space="preserve"> (Low dots per inch, 120 pixels/inch)</w:t>
            </w:r>
          </w:p>
          <w:p w14:paraId="4243ABB4" w14:textId="77777777" w:rsidR="00E130D5" w:rsidRPr="00B56BB3" w:rsidRDefault="00E130D5" w:rsidP="00EF1E69">
            <w:pPr>
              <w:pStyle w:val="Pardeliste"/>
              <w:numPr>
                <w:ilvl w:val="0"/>
                <w:numId w:val="48"/>
              </w:numPr>
            </w:pPr>
            <w:proofErr w:type="spellStart"/>
            <w:r w:rsidRPr="00843E7E">
              <w:rPr>
                <w:rStyle w:val="Emphase"/>
                <w:rPrChange w:id="1191" w:author="Utilisateur de Microsoft Office" w:date="2015-07-07T22:52:00Z">
                  <w:rPr/>
                </w:rPrChange>
              </w:rPr>
              <w:t>mdpi</w:t>
            </w:r>
            <w:proofErr w:type="spellEnd"/>
            <w:r w:rsidRPr="00B56BB3">
              <w:t xml:space="preserve"> (Medium dots per inch, 160 pixels/inch)</w:t>
            </w:r>
          </w:p>
          <w:p w14:paraId="391EF84D" w14:textId="77777777" w:rsidR="00E130D5" w:rsidRPr="00B56BB3" w:rsidRDefault="00E130D5" w:rsidP="00EF1E69">
            <w:pPr>
              <w:pStyle w:val="Pardeliste"/>
              <w:numPr>
                <w:ilvl w:val="0"/>
                <w:numId w:val="48"/>
              </w:numPr>
            </w:pPr>
            <w:proofErr w:type="spellStart"/>
            <w:r w:rsidRPr="00843E7E">
              <w:rPr>
                <w:rStyle w:val="Emphase"/>
                <w:rPrChange w:id="1192" w:author="Utilisateur de Microsoft Office" w:date="2015-07-07T22:52:00Z">
                  <w:rPr/>
                </w:rPrChange>
              </w:rPr>
              <w:t>hdpi</w:t>
            </w:r>
            <w:proofErr w:type="spellEnd"/>
            <w:r w:rsidRPr="00B56BB3">
              <w:t xml:space="preserve"> (high dots per inch, 240 pixels/inch)</w:t>
            </w:r>
          </w:p>
          <w:p w14:paraId="742868A1" w14:textId="77777777" w:rsidR="00E130D5" w:rsidRPr="00B56BB3" w:rsidRDefault="00E130D5" w:rsidP="00EF1E69">
            <w:pPr>
              <w:pStyle w:val="Pardeliste"/>
              <w:numPr>
                <w:ilvl w:val="0"/>
                <w:numId w:val="48"/>
              </w:numPr>
            </w:pPr>
            <w:proofErr w:type="spellStart"/>
            <w:proofErr w:type="gramStart"/>
            <w:r w:rsidRPr="00843E7E">
              <w:rPr>
                <w:rStyle w:val="Emphase"/>
                <w:rPrChange w:id="1193" w:author="Utilisateur de Microsoft Office" w:date="2015-07-07T22:52:00Z">
                  <w:rPr/>
                </w:rPrChange>
              </w:rPr>
              <w:t>xhdpi</w:t>
            </w:r>
            <w:proofErr w:type="spellEnd"/>
            <w:r w:rsidRPr="00B56BB3">
              <w:t>(</w:t>
            </w:r>
            <w:proofErr w:type="gramEnd"/>
            <w:r w:rsidRPr="00B56BB3">
              <w:t>Extra high dots per inch, 320 pixels/inch)</w:t>
            </w:r>
          </w:p>
          <w:p w14:paraId="4D42CD57" w14:textId="77777777" w:rsidR="00E130D5" w:rsidRPr="008F7F4C" w:rsidRDefault="00E130D5" w:rsidP="00EF1E69"/>
        </w:tc>
        <w:tc>
          <w:tcPr>
            <w:tcW w:w="4319" w:type="dxa"/>
            <w:shd w:val="clear" w:color="auto" w:fill="FFFFFF"/>
          </w:tcPr>
          <w:p w14:paraId="16CC6F54" w14:textId="195907AB" w:rsidR="00E130D5" w:rsidRPr="00BA127F" w:rsidRDefault="00E130D5" w:rsidP="00843E7E">
            <w:r>
              <w:t xml:space="preserve">Hybrids application can only use one thread at the same time (the one from their </w:t>
            </w:r>
            <w:commentRangeStart w:id="1194"/>
            <w:del w:id="1195" w:author="Utilisateur de Microsoft Office" w:date="2015-07-07T22:52:00Z">
              <w:r w:rsidRPr="00843E7E" w:rsidDel="00843E7E">
                <w:rPr>
                  <w:rStyle w:val="Emphase"/>
                  <w:rPrChange w:id="1196" w:author="Utilisateur de Microsoft Office" w:date="2015-07-07T22:52:00Z">
                    <w:rPr/>
                  </w:rPrChange>
                </w:rPr>
                <w:delText>webview</w:delText>
              </w:r>
              <w:commentRangeEnd w:id="1194"/>
              <w:r w:rsidR="00371AAD" w:rsidRPr="00843E7E" w:rsidDel="00843E7E">
                <w:rPr>
                  <w:rStyle w:val="Emphase"/>
                  <w:rPrChange w:id="1197" w:author="Utilisateur de Microsoft Office" w:date="2015-07-07T22:52:00Z">
                    <w:rPr>
                      <w:rStyle w:val="Marquedecommentaire"/>
                      <w:rFonts w:eastAsiaTheme="minorHAnsi"/>
                      <w:lang w:val="fr-CH" w:eastAsia="en-US"/>
                    </w:rPr>
                  </w:rPrChange>
                </w:rPr>
                <w:commentReference w:id="1194"/>
              </w:r>
            </w:del>
            <w:proofErr w:type="spellStart"/>
            <w:ins w:id="1198" w:author="Utilisateur de Microsoft Office" w:date="2015-07-07T22:52:00Z">
              <w:r w:rsidR="00843E7E" w:rsidRPr="00843E7E">
                <w:rPr>
                  <w:rStyle w:val="Emphase"/>
                  <w:rPrChange w:id="1199" w:author="Utilisateur de Microsoft Office" w:date="2015-07-07T22:52:00Z">
                    <w:rPr/>
                  </w:rPrChange>
                </w:rPr>
                <w:t>WebView</w:t>
              </w:r>
            </w:ins>
            <w:proofErr w:type="spellEnd"/>
            <w:r>
              <w:t>). Hybrid applications shouldn’t be used for big processing applications.</w:t>
            </w:r>
          </w:p>
        </w:tc>
      </w:tr>
      <w:tr w:rsidR="00E130D5" w:rsidRPr="00BA127F" w14:paraId="73F1A6C1" w14:textId="77777777" w:rsidTr="00EF1E69">
        <w:tblPrEx>
          <w:shd w:val="clear" w:color="auto" w:fill="FFFFFF"/>
        </w:tblPrEx>
        <w:tc>
          <w:tcPr>
            <w:tcW w:w="4319" w:type="dxa"/>
            <w:shd w:val="clear" w:color="auto" w:fill="FFFFFF"/>
          </w:tcPr>
          <w:p w14:paraId="5CE788D4" w14:textId="77777777" w:rsidR="00E130D5" w:rsidRPr="00BA127F" w:rsidRDefault="00E130D5" w:rsidP="00EF1E69">
            <w:r>
              <w:t>More and more native hardware functions are available to hybrid applications.</w:t>
            </w:r>
          </w:p>
        </w:tc>
        <w:tc>
          <w:tcPr>
            <w:tcW w:w="4319" w:type="dxa"/>
            <w:shd w:val="clear" w:color="auto" w:fill="FFFFFF"/>
          </w:tcPr>
          <w:p w14:paraId="39790CED" w14:textId="77777777" w:rsidR="00E130D5" w:rsidRPr="00BA127F" w:rsidRDefault="00E130D5" w:rsidP="006A37D4">
            <w:pPr>
              <w:keepNext/>
              <w:pPrChange w:id="1200" w:author="Utilisateur de Microsoft Office" w:date="2015-07-07T22:54:00Z">
                <w:pPr/>
              </w:pPrChange>
            </w:pPr>
            <w:r>
              <w:t>Not every native hardware functions are directly available to hybrid applications.</w:t>
            </w:r>
          </w:p>
        </w:tc>
      </w:tr>
    </w:tbl>
    <w:p w14:paraId="18971EF8" w14:textId="6A45CA5B" w:rsidR="00E130D5" w:rsidDel="006A37D4" w:rsidRDefault="0063345D" w:rsidP="006A37D4">
      <w:pPr>
        <w:pStyle w:val="Lgende"/>
        <w:rPr>
          <w:del w:id="1201" w:author="Utilisateur de Microsoft Office" w:date="2015-07-07T22:53:00Z"/>
        </w:rPr>
        <w:pPrChange w:id="1202" w:author="Utilisateur de Microsoft Office" w:date="2015-07-07T22:54:00Z">
          <w:pPr/>
        </w:pPrChange>
      </w:pPr>
      <w:ins w:id="1203" w:author="Utilisateur de Microsoft Office" w:date="2015-07-07T22:55:00Z">
        <w:r>
          <w:t>FIGURE</w:t>
        </w:r>
      </w:ins>
      <w:ins w:id="1204" w:author="Utilisateur de Microsoft Office" w:date="2015-07-07T22:54:00Z">
        <w:r w:rsidR="006A37D4">
          <w:t xml:space="preserve"> 4.1 – PROS AND CONS OF A HYBRID MOBILE APPLICATION</w:t>
        </w:r>
      </w:ins>
    </w:p>
    <w:p w14:paraId="5A0FCE25" w14:textId="77777777" w:rsidR="006A37D4" w:rsidRDefault="006A37D4" w:rsidP="00E130D5">
      <w:pPr>
        <w:rPr>
          <w:ins w:id="1205" w:author="Utilisateur de Microsoft Office" w:date="2015-07-07T22:53:00Z"/>
        </w:rPr>
      </w:pPr>
    </w:p>
    <w:p w14:paraId="788BD673" w14:textId="77777777" w:rsidR="00E130D5" w:rsidRPr="00BA127F" w:rsidRDefault="00E130D5" w:rsidP="00E130D5">
      <w:r>
        <w:t xml:space="preserve">The decision to use or not hybrid applications should be made depending on the needs and requirements of the application, considering the pros and cons of each native and hybrid applications. </w:t>
      </w:r>
    </w:p>
    <w:p w14:paraId="27AEE91F" w14:textId="77777777" w:rsidR="00E130D5" w:rsidRPr="00BA127F" w:rsidRDefault="00E130D5" w:rsidP="00E130D5">
      <w:r w:rsidRPr="00BA127F">
        <w:t xml:space="preserve">This </w:t>
      </w:r>
      <w:r>
        <w:t xml:space="preserve">new </w:t>
      </w:r>
      <w:r w:rsidRPr="007A302E">
        <w:rPr>
          <w:rStyle w:val="Emphase"/>
        </w:rPr>
        <w:t>INCA</w:t>
      </w:r>
      <w:r>
        <w:t xml:space="preserve"> application</w:t>
      </w:r>
      <w:r w:rsidRPr="00BA127F">
        <w:t xml:space="preserve"> workflow presents two bottlenecks:</w:t>
      </w:r>
    </w:p>
    <w:p w14:paraId="7C32211A" w14:textId="77777777" w:rsidR="00E130D5" w:rsidRPr="00BA127F" w:rsidRDefault="00E130D5" w:rsidP="00E130D5">
      <w:pPr>
        <w:pStyle w:val="Pardeliste"/>
        <w:numPr>
          <w:ilvl w:val="0"/>
          <w:numId w:val="44"/>
        </w:numPr>
      </w:pPr>
      <w:r w:rsidRPr="00BA127F">
        <w:t>Low hardware resource devices can have trouble running the application smoothly.</w:t>
      </w:r>
    </w:p>
    <w:p w14:paraId="2A2CD04B" w14:textId="77777777" w:rsidR="00E130D5" w:rsidRPr="00BA127F" w:rsidRDefault="00E130D5" w:rsidP="00E130D5">
      <w:pPr>
        <w:pStyle w:val="Pardeliste"/>
        <w:numPr>
          <w:ilvl w:val="0"/>
          <w:numId w:val="44"/>
        </w:numPr>
      </w:pPr>
      <w:r w:rsidRPr="00BA127F">
        <w:t>The numerous requests coming from different nurses could overwhelm the server.</w:t>
      </w:r>
    </w:p>
    <w:p w14:paraId="143F8BD0" w14:textId="77777777" w:rsidR="00E130D5" w:rsidRPr="00BA127F" w:rsidRDefault="00E130D5" w:rsidP="00E130D5">
      <w:proofErr w:type="spellStart"/>
      <w:r w:rsidRPr="00BA127F">
        <w:lastRenderedPageBreak/>
        <w:t>Mr</w:t>
      </w:r>
      <w:proofErr w:type="spellEnd"/>
      <w:r w:rsidRPr="00BA127F">
        <w:t xml:space="preserve"> </w:t>
      </w:r>
      <w:proofErr w:type="spellStart"/>
      <w:r w:rsidRPr="00E67DA3">
        <w:rPr>
          <w:rStyle w:val="Emphase"/>
          <w:rPrChange w:id="1206" w:author="Utilisateur de Microsoft Office" w:date="2015-07-07T22:55:00Z">
            <w:rPr/>
          </w:rPrChange>
        </w:rPr>
        <w:t>Ehrler</w:t>
      </w:r>
      <w:proofErr w:type="spellEnd"/>
      <w:r w:rsidRPr="00BA127F">
        <w:t xml:space="preserve"> explained that nurses are going to use </w:t>
      </w:r>
      <w:r w:rsidRPr="00E67DA3">
        <w:rPr>
          <w:rStyle w:val="Emphase"/>
          <w:rPrChange w:id="1207" w:author="Utilisateur de Microsoft Office" w:date="2015-07-07T22:55:00Z">
            <w:rPr/>
          </w:rPrChange>
        </w:rPr>
        <w:t>Samsung Galaxy note 4</w:t>
      </w:r>
      <w:r w:rsidRPr="00BA127F">
        <w:t xml:space="preserve"> smartphones to run the application. That eliminates the low hardware possible issue and ensure a smooth experience while using the application.</w:t>
      </w:r>
    </w:p>
    <w:p w14:paraId="64E377BD" w14:textId="77777777" w:rsidR="00E130D5" w:rsidRPr="00BA127F" w:rsidRDefault="00E130D5" w:rsidP="00E130D5">
      <w:r w:rsidRPr="00BA127F">
        <w:t xml:space="preserve">Five hundred requests at the same time aren’t a problem for the </w:t>
      </w:r>
      <w:r w:rsidRPr="00E67DA3">
        <w:rPr>
          <w:rStyle w:val="Emphase"/>
          <w:rPrChange w:id="1208" w:author="Utilisateur de Microsoft Office" w:date="2015-07-07T22:55:00Z">
            <w:rPr/>
          </w:rPrChange>
        </w:rPr>
        <w:t>HUG’s</w:t>
      </w:r>
      <w:r w:rsidRPr="00BA127F">
        <w:t xml:space="preserve"> servers which eliminates the second breaking point of the application workflow.</w:t>
      </w:r>
    </w:p>
    <w:p w14:paraId="05756AF3" w14:textId="77777777" w:rsidR="00E130D5" w:rsidRPr="00BA127F" w:rsidRDefault="00E130D5" w:rsidP="00805FCB">
      <w:pPr>
        <w:pStyle w:val="Titre2"/>
      </w:pPr>
      <w:bookmarkStart w:id="1209" w:name="_Toc424076167"/>
      <w:r w:rsidRPr="00BA127F">
        <w:t>Issues encountered</w:t>
      </w:r>
      <w:bookmarkEnd w:id="1209"/>
    </w:p>
    <w:p w14:paraId="0494A53A" w14:textId="77777777" w:rsidR="00E130D5" w:rsidRDefault="00E130D5" w:rsidP="00E130D5">
      <w:r w:rsidRPr="00BA127F">
        <w:t>There have been many issues encountered during the application development.</w:t>
      </w:r>
      <w:r w:rsidRPr="00BA127F">
        <w:br/>
      </w:r>
      <w:r>
        <w:t xml:space="preserve">Most of them were fixed in a day or less, they were usually simple, small problems, like some libraries missing or an </w:t>
      </w:r>
      <w:r w:rsidRPr="00E67DA3">
        <w:rPr>
          <w:rStyle w:val="Emphase"/>
          <w:rPrChange w:id="1210" w:author="Utilisateur de Microsoft Office" w:date="2015-07-07T22:55:00Z">
            <w:rPr/>
          </w:rPrChange>
        </w:rPr>
        <w:t>HTML</w:t>
      </w:r>
      <w:r>
        <w:t xml:space="preserve"> tag at the wrong place. </w:t>
      </w:r>
      <w:r w:rsidRPr="00BA127F">
        <w:t>Some issues were</w:t>
      </w:r>
      <w:r>
        <w:t xml:space="preserve"> more complicated to fix or simply long term issues, some were</w:t>
      </w:r>
      <w:r w:rsidRPr="00BA127F">
        <w:t xml:space="preserve"> organizational and others were technical</w:t>
      </w:r>
    </w:p>
    <w:p w14:paraId="55935758" w14:textId="77777777" w:rsidR="00E130D5" w:rsidRDefault="00E130D5" w:rsidP="00C03633">
      <w:pPr>
        <w:pStyle w:val="Sous-titre"/>
      </w:pPr>
      <w:r>
        <w:t>Organizational issues</w:t>
      </w:r>
    </w:p>
    <w:p w14:paraId="108AAA6E" w14:textId="77777777" w:rsidR="00E130D5" w:rsidRDefault="00E130D5" w:rsidP="00E130D5">
      <w:r w:rsidRPr="00BA127F">
        <w:t xml:space="preserve">Working with </w:t>
      </w:r>
      <w:r>
        <w:t>two</w:t>
      </w:r>
      <w:r w:rsidRPr="00BA127F">
        <w:t xml:space="preserve"> entities (</w:t>
      </w:r>
      <w:proofErr w:type="spellStart"/>
      <w:r w:rsidRPr="004962D1">
        <w:rPr>
          <w:rStyle w:val="Emphase"/>
        </w:rPr>
        <w:t>hepia</w:t>
      </w:r>
      <w:proofErr w:type="spellEnd"/>
      <w:r w:rsidRPr="00BA127F">
        <w:t xml:space="preserve"> and </w:t>
      </w:r>
      <w:r w:rsidRPr="004962D1">
        <w:rPr>
          <w:rStyle w:val="Emphase"/>
        </w:rPr>
        <w:t>HUG</w:t>
      </w:r>
      <w:r w:rsidRPr="00BA127F">
        <w:t>) brought on some challenges as well. A lot of compromise had to be made for both side to be satisfied.</w:t>
      </w:r>
    </w:p>
    <w:p w14:paraId="32B9012C" w14:textId="77777777" w:rsidR="00E130D5" w:rsidRDefault="00E130D5" w:rsidP="00E130D5">
      <w:r>
        <w:t xml:space="preserve">Mr. </w:t>
      </w:r>
      <w:proofErr w:type="spellStart"/>
      <w:r w:rsidRPr="004962D1">
        <w:rPr>
          <w:rStyle w:val="Emphase"/>
        </w:rPr>
        <w:t>Glück</w:t>
      </w:r>
      <w:proofErr w:type="spellEnd"/>
      <w:r>
        <w:t xml:space="preserve"> from </w:t>
      </w:r>
      <w:proofErr w:type="spellStart"/>
      <w:r w:rsidRPr="004962D1">
        <w:rPr>
          <w:rStyle w:val="Emphase"/>
        </w:rPr>
        <w:t>hepia</w:t>
      </w:r>
      <w:proofErr w:type="spellEnd"/>
      <w:r>
        <w:t xml:space="preserve"> wanted the new application to be as close as possible to a working fully functional and usable application using real patients’ data while </w:t>
      </w:r>
      <w:proofErr w:type="spellStart"/>
      <w:r>
        <w:t>Mr</w:t>
      </w:r>
      <w:proofErr w:type="spellEnd"/>
      <w:r>
        <w:t xml:space="preserve"> </w:t>
      </w:r>
      <w:proofErr w:type="spellStart"/>
      <w:r w:rsidRPr="004962D1">
        <w:rPr>
          <w:rStyle w:val="Emphase"/>
        </w:rPr>
        <w:t>Ehrler</w:t>
      </w:r>
      <w:proofErr w:type="spellEnd"/>
      <w:r>
        <w:t xml:space="preserve"> from the </w:t>
      </w:r>
      <w:r w:rsidRPr="004962D1">
        <w:rPr>
          <w:rStyle w:val="Emphase"/>
        </w:rPr>
        <w:t>HUG</w:t>
      </w:r>
      <w:r>
        <w:t xml:space="preserve"> tried to make compromise to help my application feel more real without touching at real patients’ data. This was a constant point of discussion and misunderstanding.</w:t>
      </w:r>
      <w:r>
        <w:br/>
        <w:t>We could have avoided that problem by defining at the beginning exactly what would be the end product and how it would work.</w:t>
      </w:r>
    </w:p>
    <w:p w14:paraId="7E6ECC33" w14:textId="77777777" w:rsidR="00E130D5" w:rsidRPr="00BA127F" w:rsidRDefault="00E130D5" w:rsidP="00E130D5">
      <w:r w:rsidRPr="00BA127F">
        <w:t>Many issues came from misunderstandings or a lack of communication from my end onto what exact functionalities should be implemented in the application or how they should be presented.</w:t>
      </w:r>
    </w:p>
    <w:p w14:paraId="7B9CAAD9" w14:textId="77777777" w:rsidR="00E130D5" w:rsidRDefault="00E130D5" w:rsidP="00C03633">
      <w:pPr>
        <w:pStyle w:val="Sous-titre"/>
      </w:pPr>
      <w:r>
        <w:t>Technical issues</w:t>
      </w:r>
    </w:p>
    <w:p w14:paraId="44533D72" w14:textId="77777777" w:rsidR="00E130D5" w:rsidRPr="00FA336F" w:rsidRDefault="00E130D5" w:rsidP="00E130D5">
      <w:proofErr w:type="spellStart"/>
      <w:r w:rsidRPr="00BA127F">
        <w:t>Estimotes</w:t>
      </w:r>
      <w:proofErr w:type="spellEnd"/>
      <w:r w:rsidRPr="00BA127F">
        <w:t xml:space="preserve"> beacons brought a lot of trouble; it took a lot of time to make the ranging and detection work with the application.</w:t>
      </w:r>
      <w:r>
        <w:t xml:space="preserve"> The “official” plugin’s sample code available on </w:t>
      </w:r>
      <w:proofErr w:type="spellStart"/>
      <w:r w:rsidRPr="003904BA">
        <w:rPr>
          <w:rStyle w:val="Emphase"/>
        </w:rPr>
        <w:t>github</w:t>
      </w:r>
      <w:proofErr w:type="spellEnd"/>
      <w:r>
        <w:rPr>
          <w:rStyle w:val="Emphase"/>
        </w:rPr>
        <w:t xml:space="preserve"> </w:t>
      </w:r>
      <w:r w:rsidRPr="00FA336F">
        <w:t>wouldn’t work</w:t>
      </w:r>
      <w:r>
        <w:t xml:space="preserve">, thus causing the whole </w:t>
      </w:r>
      <w:proofErr w:type="spellStart"/>
      <w:r w:rsidRPr="00B25443">
        <w:rPr>
          <w:rStyle w:val="Emphase"/>
        </w:rPr>
        <w:t>iBeacon</w:t>
      </w:r>
      <w:proofErr w:type="spellEnd"/>
      <w:r>
        <w:t xml:space="preserve"> part of the application to be put on hold for some time.</w:t>
      </w:r>
    </w:p>
    <w:p w14:paraId="48690692" w14:textId="77777777" w:rsidR="00E130D5" w:rsidRDefault="00E130D5" w:rsidP="00E130D5">
      <w:r>
        <w:t xml:space="preserve">At first, the new </w:t>
      </w:r>
      <w:r w:rsidRPr="00974CC5">
        <w:rPr>
          <w:rStyle w:val="Emphase"/>
        </w:rPr>
        <w:t>INCA</w:t>
      </w:r>
      <w:r>
        <w:t xml:space="preserve"> application was structured in a very basic way separating models views and controllers in three different directories. After a few weeks of </w:t>
      </w:r>
      <w:proofErr w:type="gramStart"/>
      <w:r>
        <w:t>work</w:t>
      </w:r>
      <w:proofErr w:type="gramEnd"/>
      <w:r>
        <w:t xml:space="preserve"> I realized this structure wasn’t adapted for the project as it’s an application that could potentially reach the size of a big project with further coding by the </w:t>
      </w:r>
      <w:r w:rsidRPr="002106E4">
        <w:rPr>
          <w:rStyle w:val="Emphase"/>
          <w:rPrChange w:id="1211" w:author="Utilisateur de Microsoft Office" w:date="2015-07-07T22:55:00Z">
            <w:rPr/>
          </w:rPrChange>
        </w:rPr>
        <w:t>HUG</w:t>
      </w:r>
      <w:r>
        <w:t>.</w:t>
      </w:r>
    </w:p>
    <w:p w14:paraId="002DE5CF" w14:textId="77777777" w:rsidR="00E130D5" w:rsidRPr="00BA127F" w:rsidRDefault="00E130D5" w:rsidP="00E130D5">
      <w:r>
        <w:t>I decided to restructure everything, using another approach where each component is separated in it’s own folder containing it’s controller, view and model. This change might seem minor but it actually took a whole day to make the application work again.</w:t>
      </w:r>
    </w:p>
    <w:p w14:paraId="7BD5F6B6" w14:textId="77777777" w:rsidR="00E130D5" w:rsidRPr="00BA127F" w:rsidRDefault="00E130D5" w:rsidP="00805FCB">
      <w:pPr>
        <w:pStyle w:val="Titre2"/>
      </w:pPr>
      <w:bookmarkStart w:id="1212" w:name="_Toc424076168"/>
      <w:r w:rsidRPr="00BA127F">
        <w:lastRenderedPageBreak/>
        <w:t>Future work</w:t>
      </w:r>
      <w:bookmarkEnd w:id="1212"/>
    </w:p>
    <w:p w14:paraId="5A668D04" w14:textId="77777777" w:rsidR="00E130D5" w:rsidRPr="00BA127F" w:rsidRDefault="00E130D5" w:rsidP="00C03633">
      <w:pPr>
        <w:pStyle w:val="Sous-titre"/>
      </w:pPr>
      <w:r w:rsidRPr="00BA127F">
        <w:t>Functional improvements</w:t>
      </w:r>
    </w:p>
    <w:p w14:paraId="2B3CC612" w14:textId="77777777" w:rsidR="00E130D5" w:rsidRPr="00BA127F" w:rsidRDefault="00E130D5" w:rsidP="00E130D5">
      <w:r w:rsidRPr="00BA127F">
        <w:t xml:space="preserve">In order to give the application its full potential, it should be able to retrieve and send data from/to the “dossier patient </w:t>
      </w:r>
      <w:proofErr w:type="spellStart"/>
      <w:r w:rsidRPr="00BA127F">
        <w:t>integré</w:t>
      </w:r>
      <w:proofErr w:type="spellEnd"/>
      <w:r w:rsidRPr="00BA127F">
        <w:t xml:space="preserve">” (DPI) of the </w:t>
      </w:r>
      <w:r w:rsidRPr="00A00D6E">
        <w:rPr>
          <w:rStyle w:val="Emphase"/>
          <w:rPrChange w:id="1213" w:author="Utilisateur de Microsoft Office" w:date="2015-07-07T22:56:00Z">
            <w:rPr/>
          </w:rPrChange>
        </w:rPr>
        <w:t>HUG</w:t>
      </w:r>
      <w:r w:rsidRPr="00BA127F">
        <w:t xml:space="preserve"> servers.</w:t>
      </w:r>
    </w:p>
    <w:p w14:paraId="55875E6E" w14:textId="77777777" w:rsidR="00E130D5" w:rsidRPr="00BA127F" w:rsidRDefault="00E130D5" w:rsidP="00E130D5">
      <w:r w:rsidRPr="00BA127F">
        <w:t xml:space="preserve">To access the </w:t>
      </w:r>
      <w:r w:rsidRPr="00A00D6E">
        <w:rPr>
          <w:rStyle w:val="Emphase"/>
          <w:rPrChange w:id="1214" w:author="Utilisateur de Microsoft Office" w:date="2015-07-07T22:56:00Z">
            <w:rPr/>
          </w:rPrChange>
        </w:rPr>
        <w:t>HUG</w:t>
      </w:r>
      <w:r w:rsidRPr="00BA127F">
        <w:t xml:space="preserve"> infrastructure, specific actions must be performed:</w:t>
      </w:r>
    </w:p>
    <w:p w14:paraId="453E7D26" w14:textId="77777777" w:rsidR="00E130D5" w:rsidRPr="00BA127F" w:rsidRDefault="00E130D5" w:rsidP="00E130D5">
      <w:pPr>
        <w:pStyle w:val="Pardeliste"/>
        <w:numPr>
          <w:ilvl w:val="0"/>
          <w:numId w:val="42"/>
        </w:numPr>
      </w:pPr>
      <w:r w:rsidRPr="00BA127F">
        <w:t xml:space="preserve">Nurses need to log in via the </w:t>
      </w:r>
      <w:r w:rsidRPr="00A00D6E">
        <w:rPr>
          <w:rStyle w:val="Emphase"/>
          <w:rPrChange w:id="1215" w:author="Utilisateur de Microsoft Office" w:date="2015-07-07T22:56:00Z">
            <w:rPr/>
          </w:rPrChange>
        </w:rPr>
        <w:t>HUG</w:t>
      </w:r>
      <w:r w:rsidRPr="00BA127F">
        <w:t xml:space="preserve"> authentication servers.</w:t>
      </w:r>
    </w:p>
    <w:p w14:paraId="0953F6D2" w14:textId="77777777" w:rsidR="00E130D5" w:rsidRPr="00BA127F" w:rsidRDefault="00E130D5" w:rsidP="00E130D5">
      <w:pPr>
        <w:pStyle w:val="Pardeliste"/>
        <w:numPr>
          <w:ilvl w:val="0"/>
          <w:numId w:val="42"/>
        </w:numPr>
      </w:pPr>
      <w:r w:rsidRPr="00BA127F">
        <w:t>The application must be tested, approved and validated by the hospital staff.</w:t>
      </w:r>
    </w:p>
    <w:p w14:paraId="75308BDC" w14:textId="77777777" w:rsidR="00E130D5" w:rsidRPr="00BA127F" w:rsidRDefault="00E130D5" w:rsidP="00E130D5">
      <w:r w:rsidRPr="00BA127F">
        <w:t xml:space="preserve">Upon completion of these two steps, the application will be granted access to the </w:t>
      </w:r>
      <w:r w:rsidRPr="00A00D6E">
        <w:rPr>
          <w:rStyle w:val="Emphase"/>
          <w:rPrChange w:id="1216" w:author="Utilisateur de Microsoft Office" w:date="2015-07-07T22:56:00Z">
            <w:rPr/>
          </w:rPrChange>
        </w:rPr>
        <w:t>HUG</w:t>
      </w:r>
      <w:r w:rsidRPr="00BA127F">
        <w:t xml:space="preserve"> servers, allowing live access to patients’ data.</w:t>
      </w:r>
    </w:p>
    <w:p w14:paraId="62727241" w14:textId="77777777" w:rsidR="00E130D5" w:rsidRPr="00B56BB3" w:rsidRDefault="00E130D5" w:rsidP="00C03633">
      <w:pPr>
        <w:pStyle w:val="Sous-titre"/>
      </w:pPr>
      <w:r w:rsidRPr="00BA127F">
        <w:t>User experience improvements</w:t>
      </w:r>
    </w:p>
    <w:p w14:paraId="5B9600DA" w14:textId="77777777" w:rsidR="00E130D5" w:rsidRPr="00BA127F" w:rsidRDefault="00E130D5" w:rsidP="00E130D5">
      <w:r w:rsidRPr="00BA127F">
        <w:t>The intervention view is the application’s most used and rendered view. Its usability can be improved through the following changes and/or extensions:</w:t>
      </w:r>
    </w:p>
    <w:p w14:paraId="24AB91D9" w14:textId="1AE788DC" w:rsidR="00E130D5" w:rsidRPr="00B56BB3" w:rsidRDefault="00E130D5" w:rsidP="00E130D5">
      <w:pPr>
        <w:pStyle w:val="Pardeliste"/>
        <w:numPr>
          <w:ilvl w:val="0"/>
          <w:numId w:val="43"/>
        </w:numPr>
      </w:pPr>
      <w:r w:rsidRPr="00BA127F">
        <w:t>Interventions in timeframes like “Matiné</w:t>
      </w:r>
      <w:del w:id="1217" w:author="Utilisateur de Microsoft Office" w:date="2015-07-07T22:56:00Z">
        <w:r w:rsidRPr="00BA127F" w:rsidDel="00A00D6E">
          <w:delText>é”</w:delText>
        </w:r>
      </w:del>
      <w:ins w:id="1218" w:author="Utilisateur de Microsoft Office" w:date="2015-07-07T22:56:00Z">
        <w:r w:rsidR="00A00D6E">
          <w:t>e”</w:t>
        </w:r>
      </w:ins>
      <w:r w:rsidRPr="00BA127F">
        <w:t>, “</w:t>
      </w:r>
      <w:proofErr w:type="spellStart"/>
      <w:r w:rsidRPr="00BA127F">
        <w:t>Diurne</w:t>
      </w:r>
      <w:proofErr w:type="spellEnd"/>
      <w:r w:rsidRPr="00BA127F">
        <w:t xml:space="preserve">”, “Nocturne” should always come first when the current time matches the timeframe. </w:t>
      </w:r>
      <w:r w:rsidRPr="00BA127F">
        <w:br/>
        <w:t>For instance, interventions that must be performed during “Matinée” will come first when the current time is between 6 am and 12 am</w:t>
      </w:r>
      <w:del w:id="1219" w:author="Utilisateur de Microsoft Office" w:date="2015-07-07T22:57:00Z">
        <w:r w:rsidRPr="00BA127F" w:rsidDel="00782EB9">
          <w:delText xml:space="preserve"> but</w:delText>
        </w:r>
      </w:del>
      <w:r w:rsidRPr="00BA127F">
        <w:t xml:space="preserve">. However, if the </w:t>
      </w:r>
      <w:r>
        <w:t xml:space="preserve">current </w:t>
      </w:r>
      <w:r w:rsidRPr="00BA127F">
        <w:t xml:space="preserve">time is 1 pm, </w:t>
      </w:r>
      <w:r>
        <w:t>all the</w:t>
      </w:r>
      <w:r w:rsidRPr="00BA127F">
        <w:t xml:space="preserve"> “Matinée” interventions </w:t>
      </w:r>
      <w:del w:id="1220" w:author="Utilisateur de Microsoft Office" w:date="2015-07-07T22:58:00Z">
        <w:r w:rsidDel="00D8762A">
          <w:delText xml:space="preserve">will </w:delText>
        </w:r>
      </w:del>
      <w:ins w:id="1221" w:author="Utilisateur de Microsoft Office" w:date="2015-07-07T22:58:00Z">
        <w:r w:rsidR="00D8762A">
          <w:t>will still be ordered with</w:t>
        </w:r>
      </w:ins>
      <w:del w:id="1222" w:author="Utilisateur de Microsoft Office" w:date="2015-07-07T22:58:00Z">
        <w:r w:rsidDel="00D8762A">
          <w:delText>stay</w:delText>
        </w:r>
        <w:r w:rsidRPr="00BA127F" w:rsidDel="00D8762A">
          <w:delText xml:space="preserve"> </w:delText>
        </w:r>
        <w:r w:rsidDel="00D8762A">
          <w:delText>with</w:delText>
        </w:r>
      </w:del>
      <w:r>
        <w:t xml:space="preserve"> the</w:t>
      </w:r>
      <w:r w:rsidRPr="00BA127F">
        <w:t xml:space="preserve"> 12 am</w:t>
      </w:r>
      <w:r>
        <w:t xml:space="preserve"> interventions</w:t>
      </w:r>
      <w:ins w:id="1223" w:author="Utilisateur de Microsoft Office" w:date="2015-07-07T22:58:00Z">
        <w:r w:rsidR="00D8762A">
          <w:t xml:space="preserve"> and not later</w:t>
        </w:r>
      </w:ins>
      <w:r w:rsidRPr="00BA127F">
        <w:t>.</w:t>
      </w:r>
    </w:p>
    <w:p w14:paraId="650705D3" w14:textId="77777777" w:rsidR="00E130D5" w:rsidRPr="00B56BB3" w:rsidRDefault="00E130D5" w:rsidP="00E130D5">
      <w:pPr>
        <w:pStyle w:val="Pardeliste"/>
        <w:numPr>
          <w:ilvl w:val="0"/>
          <w:numId w:val="43"/>
        </w:numPr>
      </w:pPr>
      <w:r w:rsidRPr="00BA127F">
        <w:t>The Reserve section should always be visible and follow the title</w:t>
      </w:r>
      <w:r>
        <w:t xml:space="preserve"> of the view as the user scrolls down</w:t>
      </w:r>
      <w:r w:rsidRPr="00B56BB3">
        <w:t>.</w:t>
      </w:r>
    </w:p>
    <w:p w14:paraId="5977613E" w14:textId="3FE1C16D" w:rsidR="00E130D5" w:rsidRPr="00BA127F" w:rsidRDefault="00E130D5" w:rsidP="00E130D5">
      <w:pPr>
        <w:pStyle w:val="Pardeliste"/>
        <w:numPr>
          <w:ilvl w:val="0"/>
          <w:numId w:val="43"/>
        </w:numPr>
      </w:pPr>
      <w:r>
        <w:t>The interventions should hide the icons and only reveal them if the user does a finger</w:t>
      </w:r>
      <w:r w:rsidRPr="00BA127F">
        <w:t xml:space="preserve"> slide </w:t>
      </w:r>
      <w:r>
        <w:t xml:space="preserve">on the </w:t>
      </w:r>
      <w:r w:rsidRPr="00BA127F">
        <w:t>left on the intervention</w:t>
      </w:r>
      <w:r w:rsidRPr="00B56BB3">
        <w:t xml:space="preserve">. This slide </w:t>
      </w:r>
      <w:r w:rsidRPr="00BA127F">
        <w:t xml:space="preserve">would unveil various icons for the different actions as often seen on </w:t>
      </w:r>
      <w:r w:rsidRPr="00A00D6E">
        <w:rPr>
          <w:rStyle w:val="Emphase"/>
          <w:rPrChange w:id="1224" w:author="Utilisateur de Microsoft Office" w:date="2015-07-07T22:57:00Z">
            <w:rPr/>
          </w:rPrChange>
        </w:rPr>
        <w:t>IOS</w:t>
      </w:r>
      <w:r w:rsidRPr="00BA127F">
        <w:t xml:space="preserve"> or </w:t>
      </w:r>
      <w:ins w:id="1225" w:author="Utilisateur de Microsoft Office" w:date="2015-07-07T22:57:00Z">
        <w:r w:rsidR="00A00D6E" w:rsidRPr="00A00D6E">
          <w:rPr>
            <w:rStyle w:val="Emphase"/>
            <w:rPrChange w:id="1226" w:author="Utilisateur de Microsoft Office" w:date="2015-07-07T22:57:00Z">
              <w:rPr/>
            </w:rPrChange>
          </w:rPr>
          <w:t>A</w:t>
        </w:r>
      </w:ins>
      <w:del w:id="1227" w:author="Utilisateur de Microsoft Office" w:date="2015-07-07T22:57:00Z">
        <w:r w:rsidRPr="00A00D6E" w:rsidDel="00A00D6E">
          <w:rPr>
            <w:rStyle w:val="Emphase"/>
            <w:rPrChange w:id="1228" w:author="Utilisateur de Microsoft Office" w:date="2015-07-07T22:57:00Z">
              <w:rPr/>
            </w:rPrChange>
          </w:rPr>
          <w:delText>a</w:delText>
        </w:r>
      </w:del>
      <w:r w:rsidRPr="00A00D6E">
        <w:rPr>
          <w:rStyle w:val="Emphase"/>
          <w:rPrChange w:id="1229" w:author="Utilisateur de Microsoft Office" w:date="2015-07-07T22:57:00Z">
            <w:rPr/>
          </w:rPrChange>
        </w:rPr>
        <w:t>ndroid</w:t>
      </w:r>
      <w:r w:rsidRPr="00BA127F">
        <w:t xml:space="preserve"> applications.</w:t>
      </w:r>
    </w:p>
    <w:p w14:paraId="53DA6F73" w14:textId="77777777" w:rsidR="00E130D5" w:rsidRPr="00BA127F" w:rsidRDefault="00E130D5" w:rsidP="00E130D5">
      <w:r w:rsidRPr="00BA127F">
        <w:br w:type="page"/>
      </w:r>
    </w:p>
    <w:p w14:paraId="7DF26624" w14:textId="77777777" w:rsidR="00E130D5" w:rsidRPr="00B56BB3" w:rsidRDefault="00E130D5" w:rsidP="00E130D5">
      <w:pPr>
        <w:pStyle w:val="Titre1"/>
      </w:pPr>
      <w:bookmarkStart w:id="1230" w:name="_Toc424076169"/>
      <w:r w:rsidRPr="00BA127F">
        <w:lastRenderedPageBreak/>
        <w:t>Conclusions</w:t>
      </w:r>
      <w:bookmarkEnd w:id="1230"/>
    </w:p>
    <w:p w14:paraId="57456B56" w14:textId="77777777" w:rsidR="00E130D5" w:rsidRPr="00BA127F" w:rsidRDefault="00E130D5" w:rsidP="00E130D5">
      <w:r w:rsidRPr="00BA127F">
        <w:t>I learned a lot during this project.</w:t>
      </w:r>
      <w:r>
        <w:t xml:space="preserve"> </w:t>
      </w:r>
      <w:r w:rsidRPr="00BA127F">
        <w:t>It has helped me improve my ability to work independently, planning for long term projects and organize myself to meet deadlines.</w:t>
      </w:r>
    </w:p>
    <w:p w14:paraId="1D33B09D" w14:textId="77777777" w:rsidR="00E130D5" w:rsidRPr="00BA127F" w:rsidRDefault="00E130D5" w:rsidP="00E130D5">
      <w:r w:rsidRPr="00BA127F">
        <w:t xml:space="preserve">I’ve also acquired valuable knowledge. Being able to build hybrid applications is a very useful skill that I intend to use often during my future professional life. </w:t>
      </w:r>
    </w:p>
    <w:p w14:paraId="630B3FDD" w14:textId="77777777" w:rsidR="00E130D5" w:rsidRPr="00B56BB3" w:rsidRDefault="00E130D5" w:rsidP="00E130D5">
      <w:r w:rsidRPr="00BA127F">
        <w:t>Additionally, I know understand much better what it means and what it entice to work in a professional working environment.</w:t>
      </w:r>
      <w:r>
        <w:t xml:space="preserve"> I wasn’t aware of the non-technical problematic a project can encounter when developed in a medical (sensitive/private) environment like the </w:t>
      </w:r>
      <w:r w:rsidRPr="00EB0CA6">
        <w:rPr>
          <w:rStyle w:val="Emphase"/>
          <w:rPrChange w:id="1231" w:author="Utilisateur de Microsoft Office" w:date="2015-07-07T22:58:00Z">
            <w:rPr/>
          </w:rPrChange>
        </w:rPr>
        <w:t>HUG</w:t>
      </w:r>
      <w:r>
        <w:t>. I now, can say that I’m familiar with the implications of such work and am better prepared to take on a similar challenge in a professional environment.</w:t>
      </w:r>
    </w:p>
    <w:p w14:paraId="419DF067" w14:textId="77777777" w:rsidR="00E130D5" w:rsidRPr="00BA127F" w:rsidRDefault="00E130D5" w:rsidP="00E130D5">
      <w:r w:rsidRPr="00BA127F">
        <w:t>In conclusion, I’m happy with the result of my work. I enjoyed working on such a challenging and interesting project.</w:t>
      </w:r>
      <w:r w:rsidRPr="00BA127F">
        <w:br w:type="page"/>
      </w:r>
    </w:p>
    <w:p w14:paraId="631C8791" w14:textId="77777777" w:rsidR="00E130D5" w:rsidRPr="00BA127F" w:rsidRDefault="00E130D5" w:rsidP="00E130D5">
      <w:pPr>
        <w:pStyle w:val="Titre1"/>
      </w:pPr>
      <w:bookmarkStart w:id="1232" w:name="_Toc424076170"/>
      <w:r w:rsidRPr="00BA127F">
        <w:lastRenderedPageBreak/>
        <w:t>Appendices</w:t>
      </w:r>
      <w:bookmarkEnd w:id="1232"/>
    </w:p>
    <w:p w14:paraId="5889B1F2" w14:textId="77777777" w:rsidR="00E130D5" w:rsidRPr="00BA127F" w:rsidRDefault="00E130D5" w:rsidP="00E130D5">
      <w:r w:rsidRPr="00BA127F">
        <w:br w:type="page"/>
      </w:r>
    </w:p>
    <w:bookmarkStart w:id="1233" w:name="_Toc424076171" w:displacedByCustomXml="next"/>
    <w:sdt>
      <w:sdtPr>
        <w:rPr>
          <w:rFonts w:asciiTheme="minorHAnsi" w:eastAsiaTheme="minorEastAsia" w:hAnsiTheme="minorHAnsi" w:cstheme="minorBidi"/>
          <w:b w:val="0"/>
          <w:bCs w:val="0"/>
          <w:sz w:val="24"/>
          <w:szCs w:val="24"/>
        </w:rPr>
        <w:id w:val="-417949670"/>
        <w:docPartObj>
          <w:docPartGallery w:val="Bibliographies"/>
          <w:docPartUnique/>
        </w:docPartObj>
      </w:sdtPr>
      <w:sdtContent>
        <w:p w14:paraId="357C7CD0" w14:textId="77777777" w:rsidR="00E130D5" w:rsidRPr="00BA127F" w:rsidRDefault="00E130D5" w:rsidP="00E130D5">
          <w:pPr>
            <w:pStyle w:val="Titre1"/>
          </w:pPr>
          <w:r w:rsidRPr="00BA127F">
            <w:t>References</w:t>
          </w:r>
          <w:bookmarkEnd w:id="1233"/>
        </w:p>
        <w:sdt>
          <w:sdtPr>
            <w:id w:val="111145805"/>
            <w:bibliography/>
          </w:sdtPr>
          <w:sdtContent>
            <w:p w14:paraId="245506E1" w14:textId="77777777" w:rsidR="00E130D5" w:rsidRDefault="00E130D5" w:rsidP="00E130D5">
              <w:pPr>
                <w:pStyle w:val="Bibliographie"/>
                <w:rPr>
                  <w:rFonts w:cs="Times New Roman"/>
                  <w:noProof/>
                </w:rPr>
              </w:pPr>
              <w:r w:rsidRPr="00BA127F">
                <w:fldChar w:fldCharType="begin"/>
              </w:r>
              <w:r w:rsidRPr="007A302E">
                <w:instrText>BIBLIOGRAPHY</w:instrText>
              </w:r>
              <w:r w:rsidRPr="00BA127F">
                <w:fldChar w:fldCharType="separate"/>
              </w:r>
              <w:r>
                <w:rPr>
                  <w:rFonts w:cs="Times New Roman"/>
                  <w:noProof/>
                </w:rPr>
                <w:t>Hopitaux Universitaires de Genève. (n.d.).</w:t>
              </w:r>
            </w:p>
            <w:p w14:paraId="6A9D8B0E" w14:textId="77777777" w:rsidR="00E130D5" w:rsidRPr="00BA127F" w:rsidRDefault="00E130D5" w:rsidP="00E130D5">
              <w:r w:rsidRPr="00BA127F">
                <w:rPr>
                  <w:b/>
                  <w:bCs/>
                  <w:noProof/>
                </w:rPr>
                <w:fldChar w:fldCharType="end"/>
              </w:r>
            </w:p>
          </w:sdtContent>
        </w:sdt>
      </w:sdtContent>
    </w:sdt>
    <w:p w14:paraId="38EC9A3D" w14:textId="249ACD5E" w:rsidR="00E130D5" w:rsidRPr="00BA127F" w:rsidRDefault="00E130D5" w:rsidP="00E130D5">
      <w:del w:id="1234" w:author="Utilisateur de Microsoft Office" w:date="2015-07-07T22:59:00Z">
        <w:r w:rsidRPr="007A302E" w:rsidDel="00246BE6">
          <w:rPr>
            <w:b/>
          </w:rPr>
          <w:delText>Je n’ai pas réussi à faire des references, je vais les ajouter plus tard.</w:delText>
        </w:r>
        <w:r w:rsidRPr="007A302E" w:rsidDel="00246BE6">
          <w:rPr>
            <w:b/>
          </w:rPr>
          <w:br/>
        </w:r>
        <w:r w:rsidRPr="007A302E" w:rsidDel="00246BE6">
          <w:br/>
        </w:r>
      </w:del>
      <w:hyperlink r:id="rId73" w:history="1">
        <w:r w:rsidRPr="00BA127F">
          <w:rPr>
            <w:rStyle w:val="Lienhypertexte"/>
          </w:rPr>
          <w:t>http://angular-tips.com/blog/2013/08/watch-how-the-apply-runs-a-digest/</w:t>
        </w:r>
      </w:hyperlink>
    </w:p>
    <w:p w14:paraId="67E5DD31" w14:textId="77777777" w:rsidR="00E130D5" w:rsidRPr="00BA127F" w:rsidRDefault="00E130D5" w:rsidP="00E130D5">
      <w:r w:rsidRPr="00BA127F">
        <w:t>http://wilk.github.io/AngularJS-Javascript-framework-for-superheroes/#9</w:t>
      </w:r>
    </w:p>
    <w:p w14:paraId="78638221" w14:textId="77777777" w:rsidR="00E130D5" w:rsidRPr="00BA127F" w:rsidRDefault="00E130D5" w:rsidP="00E130D5">
      <w:r w:rsidRPr="00BA127F">
        <w:t>http://wilk.github.io/AngularJS-Javascript-framework-for-superheroes/#12</w:t>
      </w:r>
    </w:p>
    <w:p w14:paraId="1D3577D6" w14:textId="62D38CD0" w:rsidR="009B6D2C" w:rsidRPr="00E130D5" w:rsidRDefault="009B6D2C" w:rsidP="00E130D5"/>
    <w:sectPr w:rsidR="009B6D2C" w:rsidRPr="00E130D5" w:rsidSect="005C07AF">
      <w:headerReference w:type="even" r:id="rId74"/>
      <w:headerReference w:type="default" r:id="rId75"/>
      <w:footerReference w:type="even" r:id="rId76"/>
      <w:footerReference w:type="default" r:id="rId77"/>
      <w:type w:val="continuous"/>
      <w:pgSz w:w="11900" w:h="16840"/>
      <w:pgMar w:top="1417" w:right="1134" w:bottom="1417" w:left="2268" w:header="708" w:footer="708" w:gutter="0"/>
      <w:cols w:space="708"/>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50" w:author="Ana Sofia Domingos" w:date="2015-07-07T08:51:00Z" w:initials="ASD">
    <w:p w14:paraId="6A10A324" w14:textId="5450BDAE" w:rsidR="00EB454B" w:rsidRDefault="00EB454B">
      <w:pPr>
        <w:pStyle w:val="Commentaire"/>
      </w:pPr>
      <w:r>
        <w:rPr>
          <w:rStyle w:val="Marquedecommentaire"/>
        </w:rPr>
        <w:annotationRef/>
      </w:r>
      <w:r>
        <w:t>Ajoute les chiffres sous les images on doit comprendre l’image en la regardant</w:t>
      </w:r>
    </w:p>
  </w:comment>
  <w:comment w:id="458" w:author="Utilisateur de Microsoft Office" w:date="2015-07-07T16:49:00Z" w:initials="Office">
    <w:p w14:paraId="1A25A195" w14:textId="19E54DC0" w:rsidR="00EB454B" w:rsidRDefault="00EB454B">
      <w:pPr>
        <w:pStyle w:val="Commentaire"/>
      </w:pPr>
      <w:r>
        <w:rPr>
          <w:rStyle w:val="Marquedecommentaire"/>
        </w:rPr>
        <w:annotationRef/>
      </w:r>
      <w:r>
        <w:t xml:space="preserve">Je vais appeler </w:t>
      </w:r>
      <w:proofErr w:type="spellStart"/>
      <w:r>
        <w:t>frédéric</w:t>
      </w:r>
      <w:proofErr w:type="spellEnd"/>
      <w:r>
        <w:t xml:space="preserve"> demain pour avoir plus de précisions</w:t>
      </w:r>
    </w:p>
  </w:comment>
  <w:comment w:id="618" w:author="Ana Sofia Domingos" w:date="2015-07-07T09:16:00Z" w:initials="ASD">
    <w:p w14:paraId="188BFB50" w14:textId="78E52F62" w:rsidR="00EB454B" w:rsidRDefault="00EB454B">
      <w:pPr>
        <w:pStyle w:val="Commentaire"/>
      </w:pPr>
      <w:r>
        <w:rPr>
          <w:rStyle w:val="Marquedecommentaire"/>
        </w:rPr>
        <w:annotationRef/>
      </w:r>
      <w:proofErr w:type="spellStart"/>
      <w:proofErr w:type="gramStart"/>
      <w:r>
        <w:t>italic</w:t>
      </w:r>
      <w:proofErr w:type="spellEnd"/>
      <w:proofErr w:type="gramEnd"/>
    </w:p>
  </w:comment>
  <w:comment w:id="621" w:author="Ana Sofia Domingos" w:date="2015-07-07T09:16:00Z" w:initials="ASD">
    <w:p w14:paraId="0B57A882" w14:textId="57C2A24B" w:rsidR="00EB454B" w:rsidRDefault="00EB454B">
      <w:pPr>
        <w:pStyle w:val="Commentaire"/>
      </w:pPr>
      <w:r>
        <w:rPr>
          <w:rStyle w:val="Marquedecommentaire"/>
        </w:rPr>
        <w:annotationRef/>
      </w:r>
      <w:r>
        <w:t>italic</w:t>
      </w:r>
    </w:p>
  </w:comment>
  <w:comment w:id="624" w:author="Ana Sofia Domingos" w:date="2015-07-07T09:16:00Z" w:initials="ASD">
    <w:p w14:paraId="60D904F0" w14:textId="01904E44" w:rsidR="00EB454B" w:rsidRDefault="00EB454B">
      <w:pPr>
        <w:pStyle w:val="Commentaire"/>
      </w:pPr>
      <w:r>
        <w:rPr>
          <w:rStyle w:val="Marquedecommentaire"/>
        </w:rPr>
        <w:annotationRef/>
      </w:r>
      <w:r>
        <w:t>italic</w:t>
      </w:r>
    </w:p>
  </w:comment>
  <w:comment w:id="627" w:author="Ana Sofia Domingos" w:date="2015-07-07T09:17:00Z" w:initials="ASD">
    <w:p w14:paraId="181739E2" w14:textId="342EFB50" w:rsidR="00EB454B" w:rsidRDefault="00EB454B">
      <w:pPr>
        <w:pStyle w:val="Commentaire"/>
      </w:pPr>
      <w:r>
        <w:rPr>
          <w:rStyle w:val="Marquedecommentaire"/>
        </w:rPr>
        <w:annotationRef/>
      </w:r>
      <w:r>
        <w:t>italic</w:t>
      </w:r>
    </w:p>
  </w:comment>
  <w:comment w:id="889" w:author="Ana Sofia Domingos" w:date="2015-07-07T09:42:00Z" w:initials="ASD">
    <w:p w14:paraId="25335EBD" w14:textId="4BB3894E" w:rsidR="00EB454B" w:rsidRDefault="00EB454B">
      <w:pPr>
        <w:pStyle w:val="Commentaire"/>
      </w:pPr>
      <w:r>
        <w:rPr>
          <w:rStyle w:val="Marquedecommentaire"/>
        </w:rPr>
        <w:annotationRef/>
      </w:r>
      <w:r>
        <w:t>Android</w:t>
      </w:r>
    </w:p>
  </w:comment>
  <w:comment w:id="895" w:author="Ana Sofia Domingos" w:date="2015-07-07T09:43:00Z" w:initials="ASD">
    <w:p w14:paraId="41A762CE" w14:textId="0783781E" w:rsidR="00EB454B" w:rsidRDefault="00EB454B">
      <w:pPr>
        <w:pStyle w:val="Commentaire"/>
      </w:pPr>
      <w:r>
        <w:rPr>
          <w:rStyle w:val="Marquedecommentaire"/>
        </w:rPr>
        <w:annotationRef/>
      </w:r>
      <w:r>
        <w:t>IOS</w:t>
      </w:r>
    </w:p>
  </w:comment>
  <w:comment w:id="907" w:author="Ana Sofia Domingos" w:date="2015-07-07T09:43:00Z" w:initials="ASD">
    <w:p w14:paraId="5FAF49CC" w14:textId="4195A6D1" w:rsidR="00EB454B" w:rsidRDefault="00EB454B">
      <w:pPr>
        <w:pStyle w:val="Commentaire"/>
      </w:pPr>
      <w:r>
        <w:rPr>
          <w:rStyle w:val="Marquedecommentaire"/>
        </w:rPr>
        <w:annotationRef/>
      </w:r>
      <w:proofErr w:type="spellStart"/>
      <w:r>
        <w:t>Cordova</w:t>
      </w:r>
      <w:proofErr w:type="spellEnd"/>
    </w:p>
  </w:comment>
  <w:comment w:id="1123" w:author="Utilisateur de Microsoft Office" w:date="2015-07-07T22:37:00Z" w:initials="Office">
    <w:p w14:paraId="4C68DB8C" w14:textId="0A717711" w:rsidR="00EB454B" w:rsidRDefault="00EB454B">
      <w:pPr>
        <w:pStyle w:val="Commentaire"/>
      </w:pPr>
      <w:r>
        <w:rPr>
          <w:rStyle w:val="Marquedecommentaire"/>
        </w:rPr>
        <w:annotationRef/>
      </w:r>
      <w:r>
        <w:t xml:space="preserve">Can I </w:t>
      </w:r>
      <w:proofErr w:type="spellStart"/>
      <w:r>
        <w:t>say</w:t>
      </w:r>
      <w:proofErr w:type="spellEnd"/>
      <w:r>
        <w:t xml:space="preserve"> </w:t>
      </w:r>
      <w:proofErr w:type="spellStart"/>
      <w:r>
        <w:t>medication</w:t>
      </w:r>
      <w:proofErr w:type="spellEnd"/>
      <w:r>
        <w:t xml:space="preserve"> </w:t>
      </w:r>
      <w:proofErr w:type="spellStart"/>
      <w:r>
        <w:t>giving</w:t>
      </w:r>
      <w:proofErr w:type="spellEnd"/>
      <w:r>
        <w:t> ?</w:t>
      </w:r>
    </w:p>
  </w:comment>
  <w:comment w:id="1180" w:author="Ana Sofia Domingos" w:date="2015-07-07T09:49:00Z" w:initials="ASD">
    <w:p w14:paraId="74DFC598" w14:textId="48E7205C" w:rsidR="00EB454B" w:rsidRDefault="00EB454B">
      <w:pPr>
        <w:pStyle w:val="Commentaire"/>
      </w:pPr>
      <w:r>
        <w:rPr>
          <w:rStyle w:val="Marquedecommentaire"/>
        </w:rPr>
        <w:annotationRef/>
      </w:r>
      <w:proofErr w:type="spellStart"/>
      <w:r>
        <w:t>WebView</w:t>
      </w:r>
      <w:proofErr w:type="spellEnd"/>
    </w:p>
  </w:comment>
  <w:comment w:id="1194" w:author="Ana Sofia Domingos" w:date="2015-07-07T09:49:00Z" w:initials="ASD">
    <w:p w14:paraId="6838D401" w14:textId="4FBD6D51" w:rsidR="00EB454B" w:rsidRDefault="00EB454B">
      <w:pPr>
        <w:pStyle w:val="Commentaire"/>
      </w:pPr>
      <w:r>
        <w:rPr>
          <w:rStyle w:val="Marquedecommentaire"/>
        </w:rPr>
        <w:annotationRef/>
      </w:r>
      <w:r>
        <w:t>WebView</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10A324" w15:done="0"/>
  <w15:commentEx w15:paraId="1A25A195" w15:done="0"/>
  <w15:commentEx w15:paraId="188BFB50" w15:done="0"/>
  <w15:commentEx w15:paraId="0B57A882" w15:done="0"/>
  <w15:commentEx w15:paraId="60D904F0" w15:done="0"/>
  <w15:commentEx w15:paraId="181739E2" w15:done="0"/>
  <w15:commentEx w15:paraId="25335EBD" w15:done="0"/>
  <w15:commentEx w15:paraId="41A762CE" w15:done="0"/>
  <w15:commentEx w15:paraId="5FAF49CC" w15:done="0"/>
  <w15:commentEx w15:paraId="4C68DB8C" w15:done="0"/>
  <w15:commentEx w15:paraId="74DFC598" w15:done="0"/>
  <w15:commentEx w15:paraId="6838D40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F6D080" w14:textId="77777777" w:rsidR="009427C7" w:rsidRDefault="009427C7" w:rsidP="000045F2">
      <w:pPr>
        <w:spacing w:after="0"/>
      </w:pPr>
      <w:r>
        <w:separator/>
      </w:r>
    </w:p>
  </w:endnote>
  <w:endnote w:type="continuationSeparator" w:id="0">
    <w:p w14:paraId="7BB5292C" w14:textId="77777777" w:rsidR="009427C7" w:rsidRDefault="009427C7" w:rsidP="000045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Brandon Grotesque Regular">
    <w:charset w:val="00"/>
    <w:family w:val="auto"/>
    <w:pitch w:val="variable"/>
    <w:sig w:usb0="A000002F" w:usb1="5000205B"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D904E1" w14:textId="77777777" w:rsidR="00EB454B" w:rsidRDefault="00EB454B" w:rsidP="00C6666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549CFC5C" w14:textId="77777777" w:rsidR="00EB454B" w:rsidRDefault="00EB454B" w:rsidP="006B558B">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D35187" w14:textId="77777777" w:rsidR="00EB454B" w:rsidRDefault="00EB454B" w:rsidP="00C6666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615B2D">
      <w:rPr>
        <w:rStyle w:val="Numrodepage"/>
        <w:noProof/>
      </w:rPr>
      <w:t>14</w:t>
    </w:r>
    <w:r>
      <w:rPr>
        <w:rStyle w:val="Numrodepage"/>
      </w:rPr>
      <w:fldChar w:fldCharType="end"/>
    </w:r>
  </w:p>
  <w:p w14:paraId="1CEB6E8E" w14:textId="77777777" w:rsidR="00EB454B" w:rsidRDefault="00EB454B" w:rsidP="006B558B">
    <w:pPr>
      <w:pStyle w:val="Pieddepage"/>
      <w:ind w:right="360"/>
    </w:pPr>
    <w:proofErr w:type="spellStart"/>
    <w:r>
      <w:t>Argentin</w:t>
    </w:r>
    <w:proofErr w:type="spellEnd"/>
    <w:r>
      <w:t xml:space="preserve"> Yvann </w:t>
    </w:r>
    <w:r>
      <w:tab/>
    </w:r>
    <w: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79309B" w14:textId="77777777" w:rsidR="00EB454B" w:rsidRDefault="00EB454B" w:rsidP="00C6666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16679629" w14:textId="77777777" w:rsidR="00EB454B" w:rsidRDefault="00EB454B" w:rsidP="006B558B">
    <w:pPr>
      <w:pStyle w:val="Pieddepage"/>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4A82E0" w14:textId="77777777" w:rsidR="00EB454B" w:rsidRDefault="00EB454B" w:rsidP="00C6666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615B2D">
      <w:rPr>
        <w:rStyle w:val="Numrodepage"/>
        <w:noProof/>
      </w:rPr>
      <w:t>54</w:t>
    </w:r>
    <w:r>
      <w:rPr>
        <w:rStyle w:val="Numrodepage"/>
      </w:rPr>
      <w:fldChar w:fldCharType="end"/>
    </w:r>
  </w:p>
  <w:p w14:paraId="3B5AC68D" w14:textId="65766C87" w:rsidR="00EB454B" w:rsidRDefault="00EB454B" w:rsidP="006B558B">
    <w:pPr>
      <w:pStyle w:val="Pieddepage"/>
      <w:ind w:right="360"/>
    </w:pPr>
    <w:proofErr w:type="spellStart"/>
    <w:r>
      <w:t>Argentin</w:t>
    </w:r>
    <w:proofErr w:type="spellEnd"/>
    <w:r>
      <w:t xml:space="preserve"> Yvann </w:t>
    </w:r>
    <w:r>
      <w:tab/>
    </w: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C1F018" w14:textId="77777777" w:rsidR="009427C7" w:rsidRDefault="009427C7" w:rsidP="000045F2">
      <w:pPr>
        <w:spacing w:after="0"/>
      </w:pPr>
      <w:r>
        <w:separator/>
      </w:r>
    </w:p>
  </w:footnote>
  <w:footnote w:type="continuationSeparator" w:id="0">
    <w:p w14:paraId="74B9CDEC" w14:textId="77777777" w:rsidR="009427C7" w:rsidRDefault="009427C7" w:rsidP="000045F2">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C51EB2" w14:textId="77777777" w:rsidR="00CD246D" w:rsidRDefault="00CD246D" w:rsidP="00EC66FF">
    <w:pPr>
      <w:pStyle w:val="En-tte"/>
      <w:tabs>
        <w:tab w:val="clear" w:pos="9072"/>
        <w:tab w:val="right" w:pos="9639"/>
      </w:tabs>
      <w:spacing w:before="60"/>
      <w:ind w:left="-567"/>
      <w:rPr>
        <w:b/>
        <w:bCs/>
      </w:rPr>
    </w:pPr>
    <w:r w:rsidRPr="00EC66FF">
      <w:rPr>
        <w:noProof/>
        <w:lang w:val="fr-CH" w:eastAsia="fr-CH"/>
      </w:rPr>
      <w:pict w14:anchorId="5A0BDA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_x0020_1" o:spid="_x0000_i1025" type="#_x0000_t75" style="width:156.75pt;height:40.5pt;visibility:visible">
          <v:imagedata r:id="rId1" o:title=""/>
          <v:textbox style="mso-rotate-with-shape:t"/>
        </v:shape>
      </w:pict>
    </w:r>
    <w:r>
      <w:tab/>
    </w:r>
    <w:r>
      <w:tab/>
    </w:r>
    <w:proofErr w:type="spellStart"/>
    <w:r>
      <w:rPr>
        <w:b/>
        <w:bCs/>
      </w:rPr>
      <w:t>Printemps</w:t>
    </w:r>
    <w:proofErr w:type="spellEnd"/>
    <w:r>
      <w:rPr>
        <w:b/>
        <w:bCs/>
      </w:rPr>
      <w:t xml:space="preserve"> 2015</w:t>
    </w:r>
  </w:p>
  <w:p w14:paraId="0C373E47" w14:textId="77777777" w:rsidR="00CD246D" w:rsidRDefault="00CD246D" w:rsidP="00B103F3">
    <w:pPr>
      <w:pStyle w:val="En-tte"/>
      <w:tabs>
        <w:tab w:val="clear" w:pos="9072"/>
        <w:tab w:val="right" w:pos="9639"/>
      </w:tabs>
      <w:spacing w:after="60"/>
      <w:rPr>
        <w:b/>
        <w:bCs/>
      </w:rPr>
    </w:pPr>
    <w:r>
      <w:rPr>
        <w:b/>
        <w:bCs/>
      </w:rPr>
      <w:tab/>
    </w:r>
    <w:r>
      <w:rPr>
        <w:b/>
        <w:bCs/>
      </w:rPr>
      <w:tab/>
      <w:t xml:space="preserve">Session de bachelor </w:t>
    </w:r>
  </w:p>
  <w:p w14:paraId="3E5CD254" w14:textId="77777777" w:rsidR="00CD246D" w:rsidRPr="00B103F3" w:rsidRDefault="00CD246D" w:rsidP="00B103F3">
    <w:pPr>
      <w:pStyle w:val="En-tt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Cambria" w:hAnsi="Cambria"/>
      </w:rPr>
      <w:alias w:val="Titre"/>
      <w:id w:val="439884406"/>
      <w:showingPlcHdr/>
      <w:dataBinding w:prefixMappings="xmlns:ns0='http://schemas.openxmlformats.org/package/2006/metadata/core-properties' xmlns:ns1='http://purl.org/dc/elements/1.1/'" w:xpath="/ns0:coreProperties[1]/ns1:title[1]" w:storeItemID="{6C3C8BC8-F283-45AE-878A-BAB7291924A1}"/>
      <w:text/>
    </w:sdtPr>
    <w:sdtContent>
      <w:p w14:paraId="582BAD35" w14:textId="77777777" w:rsidR="00EB454B" w:rsidRPr="0002494C" w:rsidRDefault="00EB454B">
        <w:pPr>
          <w:pStyle w:val="En-tte"/>
          <w:pBdr>
            <w:between w:val="single" w:sz="4" w:space="1" w:color="4F81BD" w:themeColor="accent1"/>
          </w:pBdr>
          <w:spacing w:line="276" w:lineRule="auto"/>
          <w:jc w:val="center"/>
          <w:rPr>
            <w:rFonts w:ascii="Cambria" w:hAnsi="Cambria"/>
            <w:lang w:val="fr-CH"/>
          </w:rPr>
        </w:pPr>
        <w:r>
          <w:rPr>
            <w:rFonts w:ascii="Cambria" w:hAnsi="Cambria"/>
            <w:lang w:val="fr-FR"/>
          </w:rPr>
          <w:t>[Tapez le titre du document]</w:t>
        </w:r>
      </w:p>
    </w:sdtContent>
  </w:sdt>
  <w:sdt>
    <w:sdtPr>
      <w:rPr>
        <w:rFonts w:ascii="Cambria" w:hAnsi="Cambria"/>
      </w:rPr>
      <w:alias w:val="Date"/>
      <w:id w:val="1740045895"/>
      <w:showingPlcHdr/>
      <w:dataBinding w:prefixMappings="xmlns:ns0='http://schemas.microsoft.com/office/2006/coverPageProps'" w:xpath="/ns0:CoverPageProperties[1]/ns0:PublishDate[1]" w:storeItemID="{55AF091B-3C7A-41E3-B477-F2FDAA23CFDA}"/>
      <w:date>
        <w:dateFormat w:val="d MMMM yyyy"/>
        <w:lid w:val="fr-FR"/>
        <w:storeMappedDataAs w:val="dateTime"/>
        <w:calendar w:val="gregorian"/>
      </w:date>
    </w:sdtPr>
    <w:sdtContent>
      <w:p w14:paraId="1EA0AAD7" w14:textId="77777777" w:rsidR="00EB454B" w:rsidRDefault="00EB454B">
        <w:pPr>
          <w:pStyle w:val="En-tte"/>
          <w:pBdr>
            <w:between w:val="single" w:sz="4" w:space="1" w:color="4F81BD" w:themeColor="accent1"/>
          </w:pBdr>
          <w:spacing w:line="276" w:lineRule="auto"/>
          <w:jc w:val="center"/>
          <w:rPr>
            <w:rFonts w:ascii="Cambria" w:hAnsi="Cambria"/>
          </w:rPr>
        </w:pPr>
        <w:r>
          <w:rPr>
            <w:rFonts w:ascii="Cambria" w:hAnsi="Cambria"/>
            <w:lang w:val="fr-FR"/>
          </w:rPr>
          <w:t>[Tapez la date]</w:t>
        </w:r>
      </w:p>
    </w:sdtContent>
  </w:sdt>
  <w:p w14:paraId="14C6B2C1" w14:textId="77777777" w:rsidR="00EB454B" w:rsidRDefault="00EB454B">
    <w:pPr>
      <w:pStyle w:val="En-tte"/>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1F6251" w14:textId="77777777" w:rsidR="00EB454B" w:rsidRPr="006B558B" w:rsidRDefault="00EB454B" w:rsidP="00DF5572">
    <w:pPr>
      <w:pStyle w:val="En-tte"/>
      <w:tabs>
        <w:tab w:val="clear" w:pos="4536"/>
        <w:tab w:val="clear" w:pos="9072"/>
      </w:tabs>
    </w:pPr>
    <w:r w:rsidRPr="00DF5572">
      <w:rPr>
        <w:noProof/>
        <w:lang w:val="fr-FR" w:eastAsia="fr-FR"/>
      </w:rPr>
      <w:drawing>
        <wp:inline distT="0" distB="0" distL="0" distR="0" wp14:anchorId="1848A988" wp14:editId="369C80B4">
          <wp:extent cx="1790615" cy="53911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G_ADMIN_logo_hepia_converti.jpg"/>
                  <pic:cNvPicPr/>
                </pic:nvPicPr>
                <pic:blipFill>
                  <a:blip r:embed="rId1">
                    <a:extLst>
                      <a:ext uri="{28A0092B-C50C-407E-A947-70E740481C1C}">
                        <a14:useLocalDpi xmlns:a14="http://schemas.microsoft.com/office/drawing/2010/main" val="0"/>
                      </a:ext>
                    </a:extLst>
                  </a:blip>
                  <a:stretch>
                    <a:fillRect/>
                  </a:stretch>
                </pic:blipFill>
                <pic:spPr>
                  <a:xfrm>
                    <a:off x="0" y="0"/>
                    <a:ext cx="1790615" cy="539110"/>
                  </a:xfrm>
                  <a:prstGeom prst="rect">
                    <a:avLst/>
                  </a:prstGeom>
                </pic:spPr>
              </pic:pic>
            </a:graphicData>
          </a:graphic>
        </wp:inline>
      </w:drawing>
    </w:r>
    <w:r>
      <w:rPr>
        <w:noProof/>
        <w:lang w:val="fr-FR" w:eastAsia="fr-FR"/>
      </w:rPr>
      <w:drawing>
        <wp:anchor distT="0" distB="0" distL="114300" distR="114300" simplePos="0" relativeHeight="251661312" behindDoc="0" locked="0" layoutInCell="1" allowOverlap="1" wp14:anchorId="2D023902" wp14:editId="4951BD5F">
          <wp:simplePos x="0" y="0"/>
          <wp:positionH relativeFrom="column">
            <wp:posOffset>4343400</wp:posOffset>
          </wp:positionH>
          <wp:positionV relativeFrom="paragraph">
            <wp:posOffset>-6985</wp:posOffset>
          </wp:positionV>
          <wp:extent cx="1619250" cy="457200"/>
          <wp:effectExtent l="0" t="0" r="6350" b="0"/>
          <wp:wrapNone/>
          <wp:docPr id="47" name="Image 47" descr="hes_so_ge_couleur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s_so_ge_couleur_rv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9250" cy="457200"/>
                  </a:xfrm>
                  <a:prstGeom prst="rect">
                    <a:avLst/>
                  </a:prstGeom>
                  <a:noFill/>
                  <a:ln>
                    <a:noFill/>
                  </a:ln>
                </pic:spPr>
              </pic:pic>
            </a:graphicData>
          </a:graphic>
        </wp:anchor>
      </w:drawing>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Cambria" w:hAnsi="Cambria"/>
      </w:rPr>
      <w:alias w:val="Titre"/>
      <w:id w:val="926999284"/>
      <w:showingPlcHdr/>
      <w:dataBinding w:prefixMappings="xmlns:ns0='http://schemas.openxmlformats.org/package/2006/metadata/core-properties' xmlns:ns1='http://purl.org/dc/elements/1.1/'" w:xpath="/ns0:coreProperties[1]/ns1:title[1]" w:storeItemID="{6C3C8BC8-F283-45AE-878A-BAB7291924A1}"/>
      <w:text/>
    </w:sdtPr>
    <w:sdtContent>
      <w:p w14:paraId="404824D2" w14:textId="77777777" w:rsidR="00EB454B" w:rsidRDefault="00EB454B">
        <w:pPr>
          <w:pStyle w:val="En-tte"/>
          <w:pBdr>
            <w:between w:val="single" w:sz="4" w:space="1" w:color="4F81BD" w:themeColor="accent1"/>
          </w:pBdr>
          <w:spacing w:line="276" w:lineRule="auto"/>
          <w:jc w:val="center"/>
          <w:rPr>
            <w:rFonts w:ascii="Cambria" w:hAnsi="Cambria"/>
          </w:rPr>
        </w:pPr>
        <w:r>
          <w:rPr>
            <w:rFonts w:ascii="Cambria" w:hAnsi="Cambria"/>
            <w:lang w:val="fr-FR"/>
          </w:rPr>
          <w:t>[Tapez le titre du document]</w:t>
        </w:r>
      </w:p>
    </w:sdtContent>
  </w:sdt>
  <w:sdt>
    <w:sdtPr>
      <w:rPr>
        <w:rFonts w:ascii="Cambria" w:hAnsi="Cambria"/>
      </w:rPr>
      <w:alias w:val="Date"/>
      <w:id w:val="614399236"/>
      <w:showingPlcHdr/>
      <w:dataBinding w:prefixMappings="xmlns:ns0='http://schemas.microsoft.com/office/2006/coverPageProps'" w:xpath="/ns0:CoverPageProperties[1]/ns0:PublishDate[1]" w:storeItemID="{55AF091B-3C7A-41E3-B477-F2FDAA23CFDA}"/>
      <w:date>
        <w:dateFormat w:val="d MMMM yyyy"/>
        <w:lid w:val="fr-FR"/>
        <w:storeMappedDataAs w:val="dateTime"/>
        <w:calendar w:val="gregorian"/>
      </w:date>
    </w:sdtPr>
    <w:sdtContent>
      <w:p w14:paraId="2AB9756A" w14:textId="77777777" w:rsidR="00EB454B" w:rsidRDefault="00EB454B">
        <w:pPr>
          <w:pStyle w:val="En-tte"/>
          <w:pBdr>
            <w:between w:val="single" w:sz="4" w:space="1" w:color="4F81BD" w:themeColor="accent1"/>
          </w:pBdr>
          <w:spacing w:line="276" w:lineRule="auto"/>
          <w:jc w:val="center"/>
          <w:rPr>
            <w:rFonts w:ascii="Cambria" w:hAnsi="Cambria"/>
          </w:rPr>
        </w:pPr>
        <w:r>
          <w:rPr>
            <w:rFonts w:ascii="Cambria" w:hAnsi="Cambria"/>
            <w:lang w:val="fr-FR"/>
          </w:rPr>
          <w:t>[Tapez la date]</w:t>
        </w:r>
      </w:p>
    </w:sdtContent>
  </w:sdt>
  <w:p w14:paraId="390B5860" w14:textId="77777777" w:rsidR="00EB454B" w:rsidRDefault="00EB454B">
    <w:pPr>
      <w:pStyle w:val="En-tte"/>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6EF9E" w14:textId="004FCB5B" w:rsidR="00EB454B" w:rsidRPr="006B558B" w:rsidRDefault="00EB454B" w:rsidP="00DF5572">
    <w:pPr>
      <w:pStyle w:val="En-tte"/>
      <w:tabs>
        <w:tab w:val="clear" w:pos="4536"/>
        <w:tab w:val="clear" w:pos="9072"/>
      </w:tabs>
    </w:pPr>
    <w:r w:rsidRPr="00DF5572">
      <w:rPr>
        <w:noProof/>
        <w:lang w:val="fr-FR" w:eastAsia="fr-FR"/>
      </w:rPr>
      <w:drawing>
        <wp:inline distT="0" distB="0" distL="0" distR="0" wp14:anchorId="10390B46" wp14:editId="77722C28">
          <wp:extent cx="1790615" cy="53911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G_ADMIN_logo_hepia_converti.jpg"/>
                  <pic:cNvPicPr/>
                </pic:nvPicPr>
                <pic:blipFill>
                  <a:blip r:embed="rId1">
                    <a:extLst>
                      <a:ext uri="{28A0092B-C50C-407E-A947-70E740481C1C}">
                        <a14:useLocalDpi xmlns:a14="http://schemas.microsoft.com/office/drawing/2010/main" val="0"/>
                      </a:ext>
                    </a:extLst>
                  </a:blip>
                  <a:stretch>
                    <a:fillRect/>
                  </a:stretch>
                </pic:blipFill>
                <pic:spPr>
                  <a:xfrm>
                    <a:off x="0" y="0"/>
                    <a:ext cx="1790615" cy="539110"/>
                  </a:xfrm>
                  <a:prstGeom prst="rect">
                    <a:avLst/>
                  </a:prstGeom>
                </pic:spPr>
              </pic:pic>
            </a:graphicData>
          </a:graphic>
        </wp:inline>
      </w:drawing>
    </w:r>
    <w:r>
      <w:rPr>
        <w:noProof/>
        <w:lang w:val="fr-FR" w:eastAsia="fr-FR"/>
      </w:rPr>
      <w:drawing>
        <wp:anchor distT="0" distB="0" distL="114300" distR="114300" simplePos="0" relativeHeight="251659264" behindDoc="0" locked="0" layoutInCell="1" allowOverlap="1" wp14:anchorId="68DF5FE3" wp14:editId="0E980213">
          <wp:simplePos x="0" y="0"/>
          <wp:positionH relativeFrom="column">
            <wp:posOffset>4343400</wp:posOffset>
          </wp:positionH>
          <wp:positionV relativeFrom="paragraph">
            <wp:posOffset>-6985</wp:posOffset>
          </wp:positionV>
          <wp:extent cx="1619250" cy="457200"/>
          <wp:effectExtent l="0" t="0" r="6350" b="0"/>
          <wp:wrapNone/>
          <wp:docPr id="29" name="Image 29" descr="hes_so_ge_couleur_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s_so_ge_couleur_rv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19250" cy="4572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9164A"/>
    <w:multiLevelType w:val="hybridMultilevel"/>
    <w:tmpl w:val="8E584E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4B70DFE"/>
    <w:multiLevelType w:val="hybridMultilevel"/>
    <w:tmpl w:val="EF0C4D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9F6054"/>
    <w:multiLevelType w:val="hybridMultilevel"/>
    <w:tmpl w:val="71C641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4885707"/>
    <w:multiLevelType w:val="hybridMultilevel"/>
    <w:tmpl w:val="B0042E3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4BA554F"/>
    <w:multiLevelType w:val="hybridMultilevel"/>
    <w:tmpl w:val="F35EF5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58F533D"/>
    <w:multiLevelType w:val="hybridMultilevel"/>
    <w:tmpl w:val="E564DC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CE94AC8"/>
    <w:multiLevelType w:val="hybridMultilevel"/>
    <w:tmpl w:val="BEC29E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E9565CB"/>
    <w:multiLevelType w:val="hybridMultilevel"/>
    <w:tmpl w:val="84ECD4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7080ECC"/>
    <w:multiLevelType w:val="multilevel"/>
    <w:tmpl w:val="C0086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76E669A"/>
    <w:multiLevelType w:val="multilevel"/>
    <w:tmpl w:val="EA3A4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A786EBF"/>
    <w:multiLevelType w:val="hybridMultilevel"/>
    <w:tmpl w:val="BF001114"/>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F0F1C19"/>
    <w:multiLevelType w:val="hybridMultilevel"/>
    <w:tmpl w:val="4EAA63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F9406AE"/>
    <w:multiLevelType w:val="hybridMultilevel"/>
    <w:tmpl w:val="DCF091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13C74C0"/>
    <w:multiLevelType w:val="multilevel"/>
    <w:tmpl w:val="7154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47E77BD"/>
    <w:multiLevelType w:val="multilevel"/>
    <w:tmpl w:val="C482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75F70DC"/>
    <w:multiLevelType w:val="hybridMultilevel"/>
    <w:tmpl w:val="0262CF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787794D"/>
    <w:multiLevelType w:val="hybridMultilevel"/>
    <w:tmpl w:val="E6FE32E8"/>
    <w:lvl w:ilvl="0" w:tplc="CA304554">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3BAD1857"/>
    <w:multiLevelType w:val="hybridMultilevel"/>
    <w:tmpl w:val="11182D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CA37B6D"/>
    <w:multiLevelType w:val="hybridMultilevel"/>
    <w:tmpl w:val="963A994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hint="default"/>
      </w:rPr>
    </w:lvl>
    <w:lvl w:ilvl="2" w:tplc="040C0005">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nsid w:val="3D4B2E1F"/>
    <w:multiLevelType w:val="multilevel"/>
    <w:tmpl w:val="3566D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D6C0CBA"/>
    <w:multiLevelType w:val="hybridMultilevel"/>
    <w:tmpl w:val="E53AA3DC"/>
    <w:lvl w:ilvl="0" w:tplc="040C0001">
      <w:start w:val="1"/>
      <w:numFmt w:val="bullet"/>
      <w:lvlText w:val=""/>
      <w:lvlJc w:val="left"/>
      <w:pPr>
        <w:ind w:left="773" w:hanging="360"/>
      </w:pPr>
      <w:rPr>
        <w:rFonts w:ascii="Symbol" w:hAnsi="Symbol" w:hint="default"/>
      </w:rPr>
    </w:lvl>
    <w:lvl w:ilvl="1" w:tplc="040C0003" w:tentative="1">
      <w:start w:val="1"/>
      <w:numFmt w:val="bullet"/>
      <w:lvlText w:val="o"/>
      <w:lvlJc w:val="left"/>
      <w:pPr>
        <w:ind w:left="1493" w:hanging="360"/>
      </w:pPr>
      <w:rPr>
        <w:rFonts w:ascii="Courier New" w:hAnsi="Courier New" w:hint="default"/>
      </w:rPr>
    </w:lvl>
    <w:lvl w:ilvl="2" w:tplc="040C0005" w:tentative="1">
      <w:start w:val="1"/>
      <w:numFmt w:val="bullet"/>
      <w:lvlText w:val=""/>
      <w:lvlJc w:val="left"/>
      <w:pPr>
        <w:ind w:left="2213" w:hanging="360"/>
      </w:pPr>
      <w:rPr>
        <w:rFonts w:ascii="Wingdings" w:hAnsi="Wingdings" w:hint="default"/>
      </w:rPr>
    </w:lvl>
    <w:lvl w:ilvl="3" w:tplc="040C0001" w:tentative="1">
      <w:start w:val="1"/>
      <w:numFmt w:val="bullet"/>
      <w:lvlText w:val=""/>
      <w:lvlJc w:val="left"/>
      <w:pPr>
        <w:ind w:left="2933" w:hanging="360"/>
      </w:pPr>
      <w:rPr>
        <w:rFonts w:ascii="Symbol" w:hAnsi="Symbol" w:hint="default"/>
      </w:rPr>
    </w:lvl>
    <w:lvl w:ilvl="4" w:tplc="040C0003" w:tentative="1">
      <w:start w:val="1"/>
      <w:numFmt w:val="bullet"/>
      <w:lvlText w:val="o"/>
      <w:lvlJc w:val="left"/>
      <w:pPr>
        <w:ind w:left="3653" w:hanging="360"/>
      </w:pPr>
      <w:rPr>
        <w:rFonts w:ascii="Courier New" w:hAnsi="Courier New" w:hint="default"/>
      </w:rPr>
    </w:lvl>
    <w:lvl w:ilvl="5" w:tplc="040C0005" w:tentative="1">
      <w:start w:val="1"/>
      <w:numFmt w:val="bullet"/>
      <w:lvlText w:val=""/>
      <w:lvlJc w:val="left"/>
      <w:pPr>
        <w:ind w:left="4373" w:hanging="360"/>
      </w:pPr>
      <w:rPr>
        <w:rFonts w:ascii="Wingdings" w:hAnsi="Wingdings" w:hint="default"/>
      </w:rPr>
    </w:lvl>
    <w:lvl w:ilvl="6" w:tplc="040C0001" w:tentative="1">
      <w:start w:val="1"/>
      <w:numFmt w:val="bullet"/>
      <w:lvlText w:val=""/>
      <w:lvlJc w:val="left"/>
      <w:pPr>
        <w:ind w:left="5093" w:hanging="360"/>
      </w:pPr>
      <w:rPr>
        <w:rFonts w:ascii="Symbol" w:hAnsi="Symbol" w:hint="default"/>
      </w:rPr>
    </w:lvl>
    <w:lvl w:ilvl="7" w:tplc="040C0003" w:tentative="1">
      <w:start w:val="1"/>
      <w:numFmt w:val="bullet"/>
      <w:lvlText w:val="o"/>
      <w:lvlJc w:val="left"/>
      <w:pPr>
        <w:ind w:left="5813" w:hanging="360"/>
      </w:pPr>
      <w:rPr>
        <w:rFonts w:ascii="Courier New" w:hAnsi="Courier New" w:hint="default"/>
      </w:rPr>
    </w:lvl>
    <w:lvl w:ilvl="8" w:tplc="040C0005" w:tentative="1">
      <w:start w:val="1"/>
      <w:numFmt w:val="bullet"/>
      <w:lvlText w:val=""/>
      <w:lvlJc w:val="left"/>
      <w:pPr>
        <w:ind w:left="6533" w:hanging="360"/>
      </w:pPr>
      <w:rPr>
        <w:rFonts w:ascii="Wingdings" w:hAnsi="Wingdings" w:hint="default"/>
      </w:rPr>
    </w:lvl>
  </w:abstractNum>
  <w:abstractNum w:abstractNumId="21">
    <w:nsid w:val="3F782D7D"/>
    <w:multiLevelType w:val="multilevel"/>
    <w:tmpl w:val="4270414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1384B47"/>
    <w:multiLevelType w:val="hybridMultilevel"/>
    <w:tmpl w:val="756E57C2"/>
    <w:lvl w:ilvl="0" w:tplc="040C0001">
      <w:start w:val="1"/>
      <w:numFmt w:val="bullet"/>
      <w:lvlText w:val=""/>
      <w:lvlJc w:val="left"/>
      <w:pPr>
        <w:ind w:left="768" w:hanging="360"/>
      </w:pPr>
      <w:rPr>
        <w:rFonts w:ascii="Symbol" w:hAnsi="Symbol" w:hint="default"/>
      </w:rPr>
    </w:lvl>
    <w:lvl w:ilvl="1" w:tplc="040C0003" w:tentative="1">
      <w:start w:val="1"/>
      <w:numFmt w:val="bullet"/>
      <w:lvlText w:val="o"/>
      <w:lvlJc w:val="left"/>
      <w:pPr>
        <w:ind w:left="1488" w:hanging="360"/>
      </w:pPr>
      <w:rPr>
        <w:rFonts w:ascii="Courier New" w:hAnsi="Courier New" w:hint="default"/>
      </w:rPr>
    </w:lvl>
    <w:lvl w:ilvl="2" w:tplc="040C0005" w:tentative="1">
      <w:start w:val="1"/>
      <w:numFmt w:val="bullet"/>
      <w:lvlText w:val=""/>
      <w:lvlJc w:val="left"/>
      <w:pPr>
        <w:ind w:left="2208" w:hanging="360"/>
      </w:pPr>
      <w:rPr>
        <w:rFonts w:ascii="Wingdings" w:hAnsi="Wingdings" w:hint="default"/>
      </w:rPr>
    </w:lvl>
    <w:lvl w:ilvl="3" w:tplc="040C0001" w:tentative="1">
      <w:start w:val="1"/>
      <w:numFmt w:val="bullet"/>
      <w:lvlText w:val=""/>
      <w:lvlJc w:val="left"/>
      <w:pPr>
        <w:ind w:left="2928" w:hanging="360"/>
      </w:pPr>
      <w:rPr>
        <w:rFonts w:ascii="Symbol" w:hAnsi="Symbol" w:hint="default"/>
      </w:rPr>
    </w:lvl>
    <w:lvl w:ilvl="4" w:tplc="040C0003" w:tentative="1">
      <w:start w:val="1"/>
      <w:numFmt w:val="bullet"/>
      <w:lvlText w:val="o"/>
      <w:lvlJc w:val="left"/>
      <w:pPr>
        <w:ind w:left="3648" w:hanging="360"/>
      </w:pPr>
      <w:rPr>
        <w:rFonts w:ascii="Courier New" w:hAnsi="Courier New" w:hint="default"/>
      </w:rPr>
    </w:lvl>
    <w:lvl w:ilvl="5" w:tplc="040C0005" w:tentative="1">
      <w:start w:val="1"/>
      <w:numFmt w:val="bullet"/>
      <w:lvlText w:val=""/>
      <w:lvlJc w:val="left"/>
      <w:pPr>
        <w:ind w:left="4368" w:hanging="360"/>
      </w:pPr>
      <w:rPr>
        <w:rFonts w:ascii="Wingdings" w:hAnsi="Wingdings" w:hint="default"/>
      </w:rPr>
    </w:lvl>
    <w:lvl w:ilvl="6" w:tplc="040C0001" w:tentative="1">
      <w:start w:val="1"/>
      <w:numFmt w:val="bullet"/>
      <w:lvlText w:val=""/>
      <w:lvlJc w:val="left"/>
      <w:pPr>
        <w:ind w:left="5088" w:hanging="360"/>
      </w:pPr>
      <w:rPr>
        <w:rFonts w:ascii="Symbol" w:hAnsi="Symbol" w:hint="default"/>
      </w:rPr>
    </w:lvl>
    <w:lvl w:ilvl="7" w:tplc="040C0003" w:tentative="1">
      <w:start w:val="1"/>
      <w:numFmt w:val="bullet"/>
      <w:lvlText w:val="o"/>
      <w:lvlJc w:val="left"/>
      <w:pPr>
        <w:ind w:left="5808" w:hanging="360"/>
      </w:pPr>
      <w:rPr>
        <w:rFonts w:ascii="Courier New" w:hAnsi="Courier New" w:hint="default"/>
      </w:rPr>
    </w:lvl>
    <w:lvl w:ilvl="8" w:tplc="040C0005" w:tentative="1">
      <w:start w:val="1"/>
      <w:numFmt w:val="bullet"/>
      <w:lvlText w:val=""/>
      <w:lvlJc w:val="left"/>
      <w:pPr>
        <w:ind w:left="6528" w:hanging="360"/>
      </w:pPr>
      <w:rPr>
        <w:rFonts w:ascii="Wingdings" w:hAnsi="Wingdings" w:hint="default"/>
      </w:rPr>
    </w:lvl>
  </w:abstractNum>
  <w:abstractNum w:abstractNumId="23">
    <w:nsid w:val="42600E8D"/>
    <w:multiLevelType w:val="hybridMultilevel"/>
    <w:tmpl w:val="EEBEA0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5261294"/>
    <w:multiLevelType w:val="hybridMultilevel"/>
    <w:tmpl w:val="D288489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84545C8"/>
    <w:multiLevelType w:val="multilevel"/>
    <w:tmpl w:val="4270414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9C718CF"/>
    <w:multiLevelType w:val="hybridMultilevel"/>
    <w:tmpl w:val="C5221A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D6319A8"/>
    <w:multiLevelType w:val="hybridMultilevel"/>
    <w:tmpl w:val="EDE4E0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57081132"/>
    <w:multiLevelType w:val="hybridMultilevel"/>
    <w:tmpl w:val="31387A78"/>
    <w:lvl w:ilvl="0" w:tplc="040C0001">
      <w:start w:val="1"/>
      <w:numFmt w:val="bullet"/>
      <w:lvlText w:val=""/>
      <w:lvlJc w:val="left"/>
      <w:pPr>
        <w:ind w:left="773" w:hanging="360"/>
      </w:pPr>
      <w:rPr>
        <w:rFonts w:ascii="Symbol" w:hAnsi="Symbol" w:hint="default"/>
      </w:rPr>
    </w:lvl>
    <w:lvl w:ilvl="1" w:tplc="040C0003" w:tentative="1">
      <w:start w:val="1"/>
      <w:numFmt w:val="bullet"/>
      <w:lvlText w:val="o"/>
      <w:lvlJc w:val="left"/>
      <w:pPr>
        <w:ind w:left="1493" w:hanging="360"/>
      </w:pPr>
      <w:rPr>
        <w:rFonts w:ascii="Courier New" w:hAnsi="Courier New" w:hint="default"/>
      </w:rPr>
    </w:lvl>
    <w:lvl w:ilvl="2" w:tplc="040C0005" w:tentative="1">
      <w:start w:val="1"/>
      <w:numFmt w:val="bullet"/>
      <w:lvlText w:val=""/>
      <w:lvlJc w:val="left"/>
      <w:pPr>
        <w:ind w:left="2213" w:hanging="360"/>
      </w:pPr>
      <w:rPr>
        <w:rFonts w:ascii="Wingdings" w:hAnsi="Wingdings" w:hint="default"/>
      </w:rPr>
    </w:lvl>
    <w:lvl w:ilvl="3" w:tplc="040C0001" w:tentative="1">
      <w:start w:val="1"/>
      <w:numFmt w:val="bullet"/>
      <w:lvlText w:val=""/>
      <w:lvlJc w:val="left"/>
      <w:pPr>
        <w:ind w:left="2933" w:hanging="360"/>
      </w:pPr>
      <w:rPr>
        <w:rFonts w:ascii="Symbol" w:hAnsi="Symbol" w:hint="default"/>
      </w:rPr>
    </w:lvl>
    <w:lvl w:ilvl="4" w:tplc="040C0003" w:tentative="1">
      <w:start w:val="1"/>
      <w:numFmt w:val="bullet"/>
      <w:lvlText w:val="o"/>
      <w:lvlJc w:val="left"/>
      <w:pPr>
        <w:ind w:left="3653" w:hanging="360"/>
      </w:pPr>
      <w:rPr>
        <w:rFonts w:ascii="Courier New" w:hAnsi="Courier New" w:hint="default"/>
      </w:rPr>
    </w:lvl>
    <w:lvl w:ilvl="5" w:tplc="040C0005" w:tentative="1">
      <w:start w:val="1"/>
      <w:numFmt w:val="bullet"/>
      <w:lvlText w:val=""/>
      <w:lvlJc w:val="left"/>
      <w:pPr>
        <w:ind w:left="4373" w:hanging="360"/>
      </w:pPr>
      <w:rPr>
        <w:rFonts w:ascii="Wingdings" w:hAnsi="Wingdings" w:hint="default"/>
      </w:rPr>
    </w:lvl>
    <w:lvl w:ilvl="6" w:tplc="040C0001" w:tentative="1">
      <w:start w:val="1"/>
      <w:numFmt w:val="bullet"/>
      <w:lvlText w:val=""/>
      <w:lvlJc w:val="left"/>
      <w:pPr>
        <w:ind w:left="5093" w:hanging="360"/>
      </w:pPr>
      <w:rPr>
        <w:rFonts w:ascii="Symbol" w:hAnsi="Symbol" w:hint="default"/>
      </w:rPr>
    </w:lvl>
    <w:lvl w:ilvl="7" w:tplc="040C0003" w:tentative="1">
      <w:start w:val="1"/>
      <w:numFmt w:val="bullet"/>
      <w:lvlText w:val="o"/>
      <w:lvlJc w:val="left"/>
      <w:pPr>
        <w:ind w:left="5813" w:hanging="360"/>
      </w:pPr>
      <w:rPr>
        <w:rFonts w:ascii="Courier New" w:hAnsi="Courier New" w:hint="default"/>
      </w:rPr>
    </w:lvl>
    <w:lvl w:ilvl="8" w:tplc="040C0005" w:tentative="1">
      <w:start w:val="1"/>
      <w:numFmt w:val="bullet"/>
      <w:lvlText w:val=""/>
      <w:lvlJc w:val="left"/>
      <w:pPr>
        <w:ind w:left="6533" w:hanging="360"/>
      </w:pPr>
      <w:rPr>
        <w:rFonts w:ascii="Wingdings" w:hAnsi="Wingdings" w:hint="default"/>
      </w:rPr>
    </w:lvl>
  </w:abstractNum>
  <w:abstractNum w:abstractNumId="29">
    <w:nsid w:val="57FC328E"/>
    <w:multiLevelType w:val="hybridMultilevel"/>
    <w:tmpl w:val="49FCDB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93C15E0"/>
    <w:multiLevelType w:val="hybridMultilevel"/>
    <w:tmpl w:val="ECA068D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AF95518"/>
    <w:multiLevelType w:val="hybridMultilevel"/>
    <w:tmpl w:val="754C53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D6F3A2F"/>
    <w:multiLevelType w:val="multilevel"/>
    <w:tmpl w:val="C4E2C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EB34101"/>
    <w:multiLevelType w:val="multilevel"/>
    <w:tmpl w:val="4EB4B2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F7E22EB"/>
    <w:multiLevelType w:val="hybridMultilevel"/>
    <w:tmpl w:val="B5AC35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6161F00"/>
    <w:multiLevelType w:val="multilevel"/>
    <w:tmpl w:val="6ADC1B3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6">
    <w:nsid w:val="6899025E"/>
    <w:multiLevelType w:val="hybridMultilevel"/>
    <w:tmpl w:val="188E52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BB12546"/>
    <w:multiLevelType w:val="hybridMultilevel"/>
    <w:tmpl w:val="58C261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70967245"/>
    <w:multiLevelType w:val="hybridMultilevel"/>
    <w:tmpl w:val="3840526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71B61EAD"/>
    <w:multiLevelType w:val="hybridMultilevel"/>
    <w:tmpl w:val="29AAB7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73346836"/>
    <w:multiLevelType w:val="hybridMultilevel"/>
    <w:tmpl w:val="776A8F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5E76EDD"/>
    <w:multiLevelType w:val="hybridMultilevel"/>
    <w:tmpl w:val="D18447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790D3824"/>
    <w:multiLevelType w:val="hybridMultilevel"/>
    <w:tmpl w:val="E91450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AD6279B"/>
    <w:multiLevelType w:val="hybridMultilevel"/>
    <w:tmpl w:val="48B22B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B1363BD"/>
    <w:multiLevelType w:val="hybridMultilevel"/>
    <w:tmpl w:val="4E2EA9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C691EAF"/>
    <w:multiLevelType w:val="hybridMultilevel"/>
    <w:tmpl w:val="C12A18E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6"/>
  </w:num>
  <w:num w:numId="2">
    <w:abstractNumId w:val="16"/>
    <w:lvlOverride w:ilvl="0">
      <w:startOverride w:val="1"/>
    </w:lvlOverride>
  </w:num>
  <w:num w:numId="3">
    <w:abstractNumId w:val="35"/>
  </w:num>
  <w:num w:numId="4">
    <w:abstractNumId w:val="45"/>
  </w:num>
  <w:num w:numId="5">
    <w:abstractNumId w:val="10"/>
  </w:num>
  <w:num w:numId="6">
    <w:abstractNumId w:val="22"/>
  </w:num>
  <w:num w:numId="7">
    <w:abstractNumId w:val="3"/>
  </w:num>
  <w:num w:numId="8">
    <w:abstractNumId w:val="27"/>
  </w:num>
  <w:num w:numId="9">
    <w:abstractNumId w:val="38"/>
  </w:num>
  <w:num w:numId="10">
    <w:abstractNumId w:val="24"/>
  </w:num>
  <w:num w:numId="11">
    <w:abstractNumId w:val="34"/>
  </w:num>
  <w:num w:numId="12">
    <w:abstractNumId w:val="25"/>
  </w:num>
  <w:num w:numId="13">
    <w:abstractNumId w:val="30"/>
  </w:num>
  <w:num w:numId="14">
    <w:abstractNumId w:val="0"/>
  </w:num>
  <w:num w:numId="15">
    <w:abstractNumId w:val="5"/>
  </w:num>
  <w:num w:numId="16">
    <w:abstractNumId w:val="4"/>
  </w:num>
  <w:num w:numId="17">
    <w:abstractNumId w:val="44"/>
  </w:num>
  <w:num w:numId="18">
    <w:abstractNumId w:val="7"/>
  </w:num>
  <w:num w:numId="19">
    <w:abstractNumId w:val="1"/>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num>
  <w:num w:numId="22">
    <w:abstractNumId w:val="9"/>
  </w:num>
  <w:num w:numId="23">
    <w:abstractNumId w:val="19"/>
  </w:num>
  <w:num w:numId="24">
    <w:abstractNumId w:val="8"/>
  </w:num>
  <w:num w:numId="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3"/>
  </w:num>
  <w:num w:numId="27">
    <w:abstractNumId w:val="39"/>
  </w:num>
  <w:num w:numId="28">
    <w:abstractNumId w:val="36"/>
  </w:num>
  <w:num w:numId="29">
    <w:abstractNumId w:val="6"/>
  </w:num>
  <w:num w:numId="30">
    <w:abstractNumId w:val="32"/>
  </w:num>
  <w:num w:numId="31">
    <w:abstractNumId w:val="18"/>
  </w:num>
  <w:num w:numId="32">
    <w:abstractNumId w:val="41"/>
  </w:num>
  <w:num w:numId="33">
    <w:abstractNumId w:val="17"/>
  </w:num>
  <w:num w:numId="34">
    <w:abstractNumId w:val="37"/>
  </w:num>
  <w:num w:numId="35">
    <w:abstractNumId w:val="42"/>
  </w:num>
  <w:num w:numId="36">
    <w:abstractNumId w:val="29"/>
  </w:num>
  <w:num w:numId="37">
    <w:abstractNumId w:val="2"/>
  </w:num>
  <w:num w:numId="38">
    <w:abstractNumId w:val="26"/>
  </w:num>
  <w:num w:numId="39">
    <w:abstractNumId w:val="31"/>
  </w:num>
  <w:num w:numId="40">
    <w:abstractNumId w:val="40"/>
  </w:num>
  <w:num w:numId="41">
    <w:abstractNumId w:val="23"/>
  </w:num>
  <w:num w:numId="42">
    <w:abstractNumId w:val="20"/>
  </w:num>
  <w:num w:numId="43">
    <w:abstractNumId w:val="28"/>
  </w:num>
  <w:num w:numId="44">
    <w:abstractNumId w:val="11"/>
  </w:num>
  <w:num w:numId="45">
    <w:abstractNumId w:val="21"/>
  </w:num>
  <w:num w:numId="46">
    <w:abstractNumId w:val="15"/>
  </w:num>
  <w:num w:numId="47">
    <w:abstractNumId w:val="13"/>
  </w:num>
  <w:num w:numId="48">
    <w:abstractNumId w:val="12"/>
  </w:num>
  <w:num w:numId="4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tilisateur de Microsoft Office">
    <w15:presenceInfo w15:providerId="None" w15:userId="Utilisateur de Microsoft Office"/>
  </w15:person>
  <w15:person w15:author="Ana Sofia Domingos">
    <w15:presenceInfo w15:providerId="Windows Live" w15:userId="3176c13a26cc134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embedSystemFonts/>
  <w:proofState w:spelling="clean" w:grammar="clean"/>
  <w:trackRevisions/>
  <w:defaultTabStop w:val="709"/>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6A17"/>
    <w:rsid w:val="00000194"/>
    <w:rsid w:val="0000043E"/>
    <w:rsid w:val="000004AE"/>
    <w:rsid w:val="000039CE"/>
    <w:rsid w:val="00003ED0"/>
    <w:rsid w:val="000045F2"/>
    <w:rsid w:val="000110D6"/>
    <w:rsid w:val="0001212C"/>
    <w:rsid w:val="00012E5B"/>
    <w:rsid w:val="000140A1"/>
    <w:rsid w:val="00015E4C"/>
    <w:rsid w:val="00021350"/>
    <w:rsid w:val="00021B70"/>
    <w:rsid w:val="00022114"/>
    <w:rsid w:val="000227D5"/>
    <w:rsid w:val="00026495"/>
    <w:rsid w:val="00027342"/>
    <w:rsid w:val="00027493"/>
    <w:rsid w:val="00030AA2"/>
    <w:rsid w:val="00030DDE"/>
    <w:rsid w:val="00030EA8"/>
    <w:rsid w:val="00033FD7"/>
    <w:rsid w:val="00034A33"/>
    <w:rsid w:val="00040071"/>
    <w:rsid w:val="000414C1"/>
    <w:rsid w:val="00041C64"/>
    <w:rsid w:val="00043FD8"/>
    <w:rsid w:val="00045C76"/>
    <w:rsid w:val="00050B63"/>
    <w:rsid w:val="00052279"/>
    <w:rsid w:val="000538FE"/>
    <w:rsid w:val="00054542"/>
    <w:rsid w:val="00054868"/>
    <w:rsid w:val="00055470"/>
    <w:rsid w:val="0006195D"/>
    <w:rsid w:val="00064442"/>
    <w:rsid w:val="00065168"/>
    <w:rsid w:val="000654B4"/>
    <w:rsid w:val="00065A90"/>
    <w:rsid w:val="00066EF4"/>
    <w:rsid w:val="00070160"/>
    <w:rsid w:val="00070A49"/>
    <w:rsid w:val="0007327C"/>
    <w:rsid w:val="0007465E"/>
    <w:rsid w:val="000749AE"/>
    <w:rsid w:val="0007501D"/>
    <w:rsid w:val="00077C4A"/>
    <w:rsid w:val="000803EC"/>
    <w:rsid w:val="00080C13"/>
    <w:rsid w:val="00081065"/>
    <w:rsid w:val="00083AE9"/>
    <w:rsid w:val="00084563"/>
    <w:rsid w:val="00085688"/>
    <w:rsid w:val="000858C2"/>
    <w:rsid w:val="00085EC9"/>
    <w:rsid w:val="00093722"/>
    <w:rsid w:val="00093C13"/>
    <w:rsid w:val="0009518A"/>
    <w:rsid w:val="000A5D7C"/>
    <w:rsid w:val="000A66CB"/>
    <w:rsid w:val="000A68C7"/>
    <w:rsid w:val="000A71A0"/>
    <w:rsid w:val="000B1924"/>
    <w:rsid w:val="000B2A69"/>
    <w:rsid w:val="000B397C"/>
    <w:rsid w:val="000B44C7"/>
    <w:rsid w:val="000B51D5"/>
    <w:rsid w:val="000C0BC6"/>
    <w:rsid w:val="000C2285"/>
    <w:rsid w:val="000C3944"/>
    <w:rsid w:val="000C5E40"/>
    <w:rsid w:val="000C7835"/>
    <w:rsid w:val="000C7DFF"/>
    <w:rsid w:val="000D056D"/>
    <w:rsid w:val="000D320B"/>
    <w:rsid w:val="000D4028"/>
    <w:rsid w:val="000D4DD3"/>
    <w:rsid w:val="000D5CE7"/>
    <w:rsid w:val="000D6BA7"/>
    <w:rsid w:val="000D71F2"/>
    <w:rsid w:val="000E03C1"/>
    <w:rsid w:val="000E2A1A"/>
    <w:rsid w:val="000E3238"/>
    <w:rsid w:val="000E61B9"/>
    <w:rsid w:val="000F2947"/>
    <w:rsid w:val="000F3BFD"/>
    <w:rsid w:val="000F4723"/>
    <w:rsid w:val="000F4CCB"/>
    <w:rsid w:val="000F60CD"/>
    <w:rsid w:val="000F65A4"/>
    <w:rsid w:val="000F67B2"/>
    <w:rsid w:val="000F7DCD"/>
    <w:rsid w:val="00100F80"/>
    <w:rsid w:val="00101EF7"/>
    <w:rsid w:val="001024E8"/>
    <w:rsid w:val="00102C09"/>
    <w:rsid w:val="001031A0"/>
    <w:rsid w:val="00104A97"/>
    <w:rsid w:val="00104CA1"/>
    <w:rsid w:val="00105CB5"/>
    <w:rsid w:val="00105F09"/>
    <w:rsid w:val="001065D3"/>
    <w:rsid w:val="00106F65"/>
    <w:rsid w:val="00107C86"/>
    <w:rsid w:val="001103EC"/>
    <w:rsid w:val="0011075F"/>
    <w:rsid w:val="001132A2"/>
    <w:rsid w:val="00115013"/>
    <w:rsid w:val="001219C7"/>
    <w:rsid w:val="001247EF"/>
    <w:rsid w:val="001255E7"/>
    <w:rsid w:val="00131576"/>
    <w:rsid w:val="0013359C"/>
    <w:rsid w:val="001365B0"/>
    <w:rsid w:val="00136AC7"/>
    <w:rsid w:val="00137022"/>
    <w:rsid w:val="00140F22"/>
    <w:rsid w:val="001427F3"/>
    <w:rsid w:val="00145E9B"/>
    <w:rsid w:val="00146EFB"/>
    <w:rsid w:val="00153330"/>
    <w:rsid w:val="00153B3D"/>
    <w:rsid w:val="00153F48"/>
    <w:rsid w:val="001542C1"/>
    <w:rsid w:val="00155B77"/>
    <w:rsid w:val="001618F1"/>
    <w:rsid w:val="00164976"/>
    <w:rsid w:val="0016535E"/>
    <w:rsid w:val="0016676E"/>
    <w:rsid w:val="00167F6A"/>
    <w:rsid w:val="00170586"/>
    <w:rsid w:val="0017092D"/>
    <w:rsid w:val="00172A34"/>
    <w:rsid w:val="00174EF7"/>
    <w:rsid w:val="00175029"/>
    <w:rsid w:val="00175A91"/>
    <w:rsid w:val="00180569"/>
    <w:rsid w:val="00181040"/>
    <w:rsid w:val="0018337D"/>
    <w:rsid w:val="0018697D"/>
    <w:rsid w:val="001875A7"/>
    <w:rsid w:val="001879DE"/>
    <w:rsid w:val="00190791"/>
    <w:rsid w:val="00190D23"/>
    <w:rsid w:val="00192527"/>
    <w:rsid w:val="001927D3"/>
    <w:rsid w:val="00196933"/>
    <w:rsid w:val="001969B1"/>
    <w:rsid w:val="001A11E6"/>
    <w:rsid w:val="001A1FDA"/>
    <w:rsid w:val="001A2457"/>
    <w:rsid w:val="001A2489"/>
    <w:rsid w:val="001A368D"/>
    <w:rsid w:val="001A3BD7"/>
    <w:rsid w:val="001A3E61"/>
    <w:rsid w:val="001A620C"/>
    <w:rsid w:val="001A7513"/>
    <w:rsid w:val="001A7F9A"/>
    <w:rsid w:val="001B0B81"/>
    <w:rsid w:val="001B0CDD"/>
    <w:rsid w:val="001B3D36"/>
    <w:rsid w:val="001B40BE"/>
    <w:rsid w:val="001B54B2"/>
    <w:rsid w:val="001B7281"/>
    <w:rsid w:val="001C1FAB"/>
    <w:rsid w:val="001C3CA9"/>
    <w:rsid w:val="001C41BC"/>
    <w:rsid w:val="001C4D7E"/>
    <w:rsid w:val="001C7203"/>
    <w:rsid w:val="001D2164"/>
    <w:rsid w:val="001D3EED"/>
    <w:rsid w:val="001D4FC2"/>
    <w:rsid w:val="001E03AD"/>
    <w:rsid w:val="001E16D1"/>
    <w:rsid w:val="001E38C8"/>
    <w:rsid w:val="001E4172"/>
    <w:rsid w:val="001E44C4"/>
    <w:rsid w:val="001F1389"/>
    <w:rsid w:val="001F1BCF"/>
    <w:rsid w:val="001F2217"/>
    <w:rsid w:val="001F259C"/>
    <w:rsid w:val="001F2A69"/>
    <w:rsid w:val="001F3F76"/>
    <w:rsid w:val="001F46CD"/>
    <w:rsid w:val="001F5018"/>
    <w:rsid w:val="001F5553"/>
    <w:rsid w:val="001F59C6"/>
    <w:rsid w:val="001F6364"/>
    <w:rsid w:val="001F6C66"/>
    <w:rsid w:val="00202B43"/>
    <w:rsid w:val="002074B3"/>
    <w:rsid w:val="002106E4"/>
    <w:rsid w:val="00211EA3"/>
    <w:rsid w:val="00213628"/>
    <w:rsid w:val="002149E3"/>
    <w:rsid w:val="0021610E"/>
    <w:rsid w:val="00216C09"/>
    <w:rsid w:val="00222E68"/>
    <w:rsid w:val="00223283"/>
    <w:rsid w:val="00223291"/>
    <w:rsid w:val="00223761"/>
    <w:rsid w:val="00225092"/>
    <w:rsid w:val="002266ED"/>
    <w:rsid w:val="00226F56"/>
    <w:rsid w:val="00230B9D"/>
    <w:rsid w:val="00231453"/>
    <w:rsid w:val="0023286F"/>
    <w:rsid w:val="002347B0"/>
    <w:rsid w:val="002347F5"/>
    <w:rsid w:val="0023580C"/>
    <w:rsid w:val="00235F61"/>
    <w:rsid w:val="00240343"/>
    <w:rsid w:val="00240CB5"/>
    <w:rsid w:val="00240EA4"/>
    <w:rsid w:val="0024102C"/>
    <w:rsid w:val="00242DBE"/>
    <w:rsid w:val="00243AAC"/>
    <w:rsid w:val="00246BE6"/>
    <w:rsid w:val="00246FEC"/>
    <w:rsid w:val="002504DD"/>
    <w:rsid w:val="002554C9"/>
    <w:rsid w:val="002558E8"/>
    <w:rsid w:val="00261435"/>
    <w:rsid w:val="0026150E"/>
    <w:rsid w:val="0026198C"/>
    <w:rsid w:val="00261DEB"/>
    <w:rsid w:val="00261F75"/>
    <w:rsid w:val="00264DAB"/>
    <w:rsid w:val="00265F8E"/>
    <w:rsid w:val="0027219F"/>
    <w:rsid w:val="00273044"/>
    <w:rsid w:val="0027368C"/>
    <w:rsid w:val="00275B25"/>
    <w:rsid w:val="00280450"/>
    <w:rsid w:val="00282643"/>
    <w:rsid w:val="00282BC3"/>
    <w:rsid w:val="00285C67"/>
    <w:rsid w:val="00290523"/>
    <w:rsid w:val="0029326E"/>
    <w:rsid w:val="00293D56"/>
    <w:rsid w:val="0029433E"/>
    <w:rsid w:val="00294370"/>
    <w:rsid w:val="002943C1"/>
    <w:rsid w:val="0029541B"/>
    <w:rsid w:val="002954A5"/>
    <w:rsid w:val="00296BBE"/>
    <w:rsid w:val="00297D3D"/>
    <w:rsid w:val="00297E05"/>
    <w:rsid w:val="002A2F87"/>
    <w:rsid w:val="002A3F93"/>
    <w:rsid w:val="002A4624"/>
    <w:rsid w:val="002A6A69"/>
    <w:rsid w:val="002A6FBD"/>
    <w:rsid w:val="002A7E52"/>
    <w:rsid w:val="002A7F46"/>
    <w:rsid w:val="002B035E"/>
    <w:rsid w:val="002B1776"/>
    <w:rsid w:val="002B2493"/>
    <w:rsid w:val="002B4CC8"/>
    <w:rsid w:val="002C00DA"/>
    <w:rsid w:val="002C047A"/>
    <w:rsid w:val="002C24B7"/>
    <w:rsid w:val="002C3676"/>
    <w:rsid w:val="002C3940"/>
    <w:rsid w:val="002C6DFF"/>
    <w:rsid w:val="002D3E4C"/>
    <w:rsid w:val="002D5FD0"/>
    <w:rsid w:val="002E0BC7"/>
    <w:rsid w:val="002E0CDD"/>
    <w:rsid w:val="002E13CE"/>
    <w:rsid w:val="002E1615"/>
    <w:rsid w:val="002E1712"/>
    <w:rsid w:val="002E1A48"/>
    <w:rsid w:val="002E1B51"/>
    <w:rsid w:val="002E204F"/>
    <w:rsid w:val="002E206B"/>
    <w:rsid w:val="002E2DFD"/>
    <w:rsid w:val="002E3DD8"/>
    <w:rsid w:val="002E50EC"/>
    <w:rsid w:val="002E6363"/>
    <w:rsid w:val="002E684B"/>
    <w:rsid w:val="002E6A9B"/>
    <w:rsid w:val="002F0B05"/>
    <w:rsid w:val="002F37AB"/>
    <w:rsid w:val="002F3F43"/>
    <w:rsid w:val="002F409C"/>
    <w:rsid w:val="002F7286"/>
    <w:rsid w:val="003029B6"/>
    <w:rsid w:val="00304330"/>
    <w:rsid w:val="003048F2"/>
    <w:rsid w:val="00305BC5"/>
    <w:rsid w:val="00311453"/>
    <w:rsid w:val="00312013"/>
    <w:rsid w:val="00312C8F"/>
    <w:rsid w:val="00313C81"/>
    <w:rsid w:val="00313D60"/>
    <w:rsid w:val="00314DA1"/>
    <w:rsid w:val="00315187"/>
    <w:rsid w:val="00315CD3"/>
    <w:rsid w:val="003165A2"/>
    <w:rsid w:val="00316D3A"/>
    <w:rsid w:val="003214D9"/>
    <w:rsid w:val="003225BE"/>
    <w:rsid w:val="00325159"/>
    <w:rsid w:val="00326D35"/>
    <w:rsid w:val="00330347"/>
    <w:rsid w:val="00333A8F"/>
    <w:rsid w:val="00336E65"/>
    <w:rsid w:val="00337D86"/>
    <w:rsid w:val="003420EB"/>
    <w:rsid w:val="00343A4C"/>
    <w:rsid w:val="003449A7"/>
    <w:rsid w:val="00344E69"/>
    <w:rsid w:val="0034608B"/>
    <w:rsid w:val="00346962"/>
    <w:rsid w:val="003471C1"/>
    <w:rsid w:val="003511B1"/>
    <w:rsid w:val="003519A4"/>
    <w:rsid w:val="00352EEF"/>
    <w:rsid w:val="00356128"/>
    <w:rsid w:val="003573DC"/>
    <w:rsid w:val="00363861"/>
    <w:rsid w:val="00363AEB"/>
    <w:rsid w:val="0036489F"/>
    <w:rsid w:val="00364B0D"/>
    <w:rsid w:val="00371AAD"/>
    <w:rsid w:val="003725F8"/>
    <w:rsid w:val="00373B8C"/>
    <w:rsid w:val="00374114"/>
    <w:rsid w:val="003763C8"/>
    <w:rsid w:val="00383C87"/>
    <w:rsid w:val="00385C7C"/>
    <w:rsid w:val="0038713E"/>
    <w:rsid w:val="003878AF"/>
    <w:rsid w:val="00387D32"/>
    <w:rsid w:val="00392B85"/>
    <w:rsid w:val="003954D5"/>
    <w:rsid w:val="00395561"/>
    <w:rsid w:val="003A0D86"/>
    <w:rsid w:val="003A219E"/>
    <w:rsid w:val="003A2465"/>
    <w:rsid w:val="003B64C9"/>
    <w:rsid w:val="003B652E"/>
    <w:rsid w:val="003B6CC3"/>
    <w:rsid w:val="003B707F"/>
    <w:rsid w:val="003C0D6E"/>
    <w:rsid w:val="003C43CB"/>
    <w:rsid w:val="003C48C8"/>
    <w:rsid w:val="003C4B5B"/>
    <w:rsid w:val="003C5E59"/>
    <w:rsid w:val="003C611A"/>
    <w:rsid w:val="003C7806"/>
    <w:rsid w:val="003D00EB"/>
    <w:rsid w:val="003D1FF5"/>
    <w:rsid w:val="003D2384"/>
    <w:rsid w:val="003D3E52"/>
    <w:rsid w:val="003D3EA9"/>
    <w:rsid w:val="003D477A"/>
    <w:rsid w:val="003D5F17"/>
    <w:rsid w:val="003D7935"/>
    <w:rsid w:val="003E09A0"/>
    <w:rsid w:val="003E245E"/>
    <w:rsid w:val="003E5026"/>
    <w:rsid w:val="003E69F3"/>
    <w:rsid w:val="003F4CA1"/>
    <w:rsid w:val="003F64E0"/>
    <w:rsid w:val="00400F8C"/>
    <w:rsid w:val="00401E2A"/>
    <w:rsid w:val="0040352B"/>
    <w:rsid w:val="00403E9F"/>
    <w:rsid w:val="004067A2"/>
    <w:rsid w:val="0041054C"/>
    <w:rsid w:val="0041125E"/>
    <w:rsid w:val="00411383"/>
    <w:rsid w:val="00411E5D"/>
    <w:rsid w:val="00414FBF"/>
    <w:rsid w:val="00415935"/>
    <w:rsid w:val="004166F8"/>
    <w:rsid w:val="0041692E"/>
    <w:rsid w:val="00417017"/>
    <w:rsid w:val="0041710F"/>
    <w:rsid w:val="004206FD"/>
    <w:rsid w:val="00421283"/>
    <w:rsid w:val="00422EB3"/>
    <w:rsid w:val="004234D4"/>
    <w:rsid w:val="00426F81"/>
    <w:rsid w:val="00430E2F"/>
    <w:rsid w:val="004327EF"/>
    <w:rsid w:val="00434706"/>
    <w:rsid w:val="0043478A"/>
    <w:rsid w:val="00434AEB"/>
    <w:rsid w:val="00437943"/>
    <w:rsid w:val="004424A1"/>
    <w:rsid w:val="00443956"/>
    <w:rsid w:val="004445BE"/>
    <w:rsid w:val="004453E6"/>
    <w:rsid w:val="004525F1"/>
    <w:rsid w:val="0045260E"/>
    <w:rsid w:val="00452EFA"/>
    <w:rsid w:val="00453F67"/>
    <w:rsid w:val="00455818"/>
    <w:rsid w:val="00455C64"/>
    <w:rsid w:val="00456F50"/>
    <w:rsid w:val="00460361"/>
    <w:rsid w:val="00460F9C"/>
    <w:rsid w:val="004618BD"/>
    <w:rsid w:val="00461BD7"/>
    <w:rsid w:val="00465517"/>
    <w:rsid w:val="00465860"/>
    <w:rsid w:val="00467FFD"/>
    <w:rsid w:val="0047257C"/>
    <w:rsid w:val="004725B1"/>
    <w:rsid w:val="00472BB7"/>
    <w:rsid w:val="0047579A"/>
    <w:rsid w:val="00475C4C"/>
    <w:rsid w:val="004774F4"/>
    <w:rsid w:val="0047785D"/>
    <w:rsid w:val="00480613"/>
    <w:rsid w:val="004806F1"/>
    <w:rsid w:val="00481BEB"/>
    <w:rsid w:val="0048308A"/>
    <w:rsid w:val="00486782"/>
    <w:rsid w:val="004876EA"/>
    <w:rsid w:val="00487D1C"/>
    <w:rsid w:val="00490918"/>
    <w:rsid w:val="00491733"/>
    <w:rsid w:val="00493120"/>
    <w:rsid w:val="0049407A"/>
    <w:rsid w:val="00494DB5"/>
    <w:rsid w:val="00496430"/>
    <w:rsid w:val="00496434"/>
    <w:rsid w:val="00496439"/>
    <w:rsid w:val="0049798C"/>
    <w:rsid w:val="004A1749"/>
    <w:rsid w:val="004A73EA"/>
    <w:rsid w:val="004A77A2"/>
    <w:rsid w:val="004B1408"/>
    <w:rsid w:val="004B2230"/>
    <w:rsid w:val="004B337B"/>
    <w:rsid w:val="004B5912"/>
    <w:rsid w:val="004B5CF9"/>
    <w:rsid w:val="004B5DE7"/>
    <w:rsid w:val="004B66EC"/>
    <w:rsid w:val="004B70AE"/>
    <w:rsid w:val="004B7CD4"/>
    <w:rsid w:val="004C303A"/>
    <w:rsid w:val="004C6293"/>
    <w:rsid w:val="004C662B"/>
    <w:rsid w:val="004C7241"/>
    <w:rsid w:val="004D0818"/>
    <w:rsid w:val="004D210E"/>
    <w:rsid w:val="004D394D"/>
    <w:rsid w:val="004D4D78"/>
    <w:rsid w:val="004D6D3A"/>
    <w:rsid w:val="004E14FE"/>
    <w:rsid w:val="004E16B6"/>
    <w:rsid w:val="004E39B3"/>
    <w:rsid w:val="004E47FC"/>
    <w:rsid w:val="004E4C32"/>
    <w:rsid w:val="004E52F4"/>
    <w:rsid w:val="004E6364"/>
    <w:rsid w:val="004E6417"/>
    <w:rsid w:val="004F10E9"/>
    <w:rsid w:val="0050202D"/>
    <w:rsid w:val="0050317A"/>
    <w:rsid w:val="00504558"/>
    <w:rsid w:val="005045F7"/>
    <w:rsid w:val="00507555"/>
    <w:rsid w:val="00511EF5"/>
    <w:rsid w:val="00512829"/>
    <w:rsid w:val="00515EC8"/>
    <w:rsid w:val="00516358"/>
    <w:rsid w:val="0052043E"/>
    <w:rsid w:val="0052297B"/>
    <w:rsid w:val="00522BD5"/>
    <w:rsid w:val="00523844"/>
    <w:rsid w:val="005247C6"/>
    <w:rsid w:val="0052571B"/>
    <w:rsid w:val="005264A9"/>
    <w:rsid w:val="0053195F"/>
    <w:rsid w:val="00531CD6"/>
    <w:rsid w:val="005341EE"/>
    <w:rsid w:val="00534ACA"/>
    <w:rsid w:val="00537E35"/>
    <w:rsid w:val="005431AC"/>
    <w:rsid w:val="005476A6"/>
    <w:rsid w:val="00550BD2"/>
    <w:rsid w:val="0055726C"/>
    <w:rsid w:val="0056048C"/>
    <w:rsid w:val="0056231D"/>
    <w:rsid w:val="0056554D"/>
    <w:rsid w:val="00565574"/>
    <w:rsid w:val="00567B21"/>
    <w:rsid w:val="00570764"/>
    <w:rsid w:val="00573D33"/>
    <w:rsid w:val="00575B0D"/>
    <w:rsid w:val="00577DDE"/>
    <w:rsid w:val="00582DEF"/>
    <w:rsid w:val="00582F61"/>
    <w:rsid w:val="0058406E"/>
    <w:rsid w:val="00584089"/>
    <w:rsid w:val="00584236"/>
    <w:rsid w:val="00584747"/>
    <w:rsid w:val="0059013F"/>
    <w:rsid w:val="005906BC"/>
    <w:rsid w:val="00590C0A"/>
    <w:rsid w:val="00592F16"/>
    <w:rsid w:val="00594207"/>
    <w:rsid w:val="00594288"/>
    <w:rsid w:val="005945E4"/>
    <w:rsid w:val="005959C0"/>
    <w:rsid w:val="00597F41"/>
    <w:rsid w:val="005A0638"/>
    <w:rsid w:val="005A07EC"/>
    <w:rsid w:val="005A2B75"/>
    <w:rsid w:val="005A4020"/>
    <w:rsid w:val="005A58A4"/>
    <w:rsid w:val="005B2E4D"/>
    <w:rsid w:val="005B78DB"/>
    <w:rsid w:val="005B7CDB"/>
    <w:rsid w:val="005C07AF"/>
    <w:rsid w:val="005C3FC6"/>
    <w:rsid w:val="005C6346"/>
    <w:rsid w:val="005C6713"/>
    <w:rsid w:val="005C6727"/>
    <w:rsid w:val="005D1F0B"/>
    <w:rsid w:val="005D2C80"/>
    <w:rsid w:val="005D5C46"/>
    <w:rsid w:val="005D6589"/>
    <w:rsid w:val="005D7E19"/>
    <w:rsid w:val="005E041F"/>
    <w:rsid w:val="005E0B8C"/>
    <w:rsid w:val="005E1BA8"/>
    <w:rsid w:val="005E240C"/>
    <w:rsid w:val="005E42F3"/>
    <w:rsid w:val="005E75E8"/>
    <w:rsid w:val="005F1873"/>
    <w:rsid w:val="005F2A73"/>
    <w:rsid w:val="005F43DE"/>
    <w:rsid w:val="005F4560"/>
    <w:rsid w:val="005F4852"/>
    <w:rsid w:val="005F539A"/>
    <w:rsid w:val="005F5E2A"/>
    <w:rsid w:val="005F624B"/>
    <w:rsid w:val="005F6850"/>
    <w:rsid w:val="005F6EAE"/>
    <w:rsid w:val="005F73FC"/>
    <w:rsid w:val="0060354D"/>
    <w:rsid w:val="00607A75"/>
    <w:rsid w:val="00610AAA"/>
    <w:rsid w:val="00610F5A"/>
    <w:rsid w:val="00611CDF"/>
    <w:rsid w:val="00612952"/>
    <w:rsid w:val="006133E0"/>
    <w:rsid w:val="0061365E"/>
    <w:rsid w:val="00614519"/>
    <w:rsid w:val="0061584F"/>
    <w:rsid w:val="00615B2D"/>
    <w:rsid w:val="0062095A"/>
    <w:rsid w:val="00621435"/>
    <w:rsid w:val="006238B0"/>
    <w:rsid w:val="006243E5"/>
    <w:rsid w:val="006246DE"/>
    <w:rsid w:val="00626A72"/>
    <w:rsid w:val="00626E3F"/>
    <w:rsid w:val="00627D6D"/>
    <w:rsid w:val="0063345D"/>
    <w:rsid w:val="00635323"/>
    <w:rsid w:val="006364F8"/>
    <w:rsid w:val="006370E1"/>
    <w:rsid w:val="0064188F"/>
    <w:rsid w:val="00641E26"/>
    <w:rsid w:val="00642A14"/>
    <w:rsid w:val="00644A72"/>
    <w:rsid w:val="00645289"/>
    <w:rsid w:val="00645765"/>
    <w:rsid w:val="00645CBB"/>
    <w:rsid w:val="00647696"/>
    <w:rsid w:val="006477DF"/>
    <w:rsid w:val="006510B2"/>
    <w:rsid w:val="006529D1"/>
    <w:rsid w:val="00655E92"/>
    <w:rsid w:val="00656C1F"/>
    <w:rsid w:val="00660442"/>
    <w:rsid w:val="0066131D"/>
    <w:rsid w:val="00664B9F"/>
    <w:rsid w:val="006708F5"/>
    <w:rsid w:val="006715CB"/>
    <w:rsid w:val="0067174E"/>
    <w:rsid w:val="006730A4"/>
    <w:rsid w:val="006738C8"/>
    <w:rsid w:val="006749AC"/>
    <w:rsid w:val="00674F44"/>
    <w:rsid w:val="0067529C"/>
    <w:rsid w:val="006769AD"/>
    <w:rsid w:val="00676DB8"/>
    <w:rsid w:val="00676EE1"/>
    <w:rsid w:val="006772D5"/>
    <w:rsid w:val="006804D4"/>
    <w:rsid w:val="00681676"/>
    <w:rsid w:val="0068243D"/>
    <w:rsid w:val="006905D4"/>
    <w:rsid w:val="00690673"/>
    <w:rsid w:val="00691B92"/>
    <w:rsid w:val="0069617C"/>
    <w:rsid w:val="006A1D6C"/>
    <w:rsid w:val="006A3268"/>
    <w:rsid w:val="006A37D4"/>
    <w:rsid w:val="006A3806"/>
    <w:rsid w:val="006A53F7"/>
    <w:rsid w:val="006A7D86"/>
    <w:rsid w:val="006B0B3E"/>
    <w:rsid w:val="006B36AD"/>
    <w:rsid w:val="006B48B0"/>
    <w:rsid w:val="006B4AF6"/>
    <w:rsid w:val="006B4EE7"/>
    <w:rsid w:val="006B558B"/>
    <w:rsid w:val="006B5D5C"/>
    <w:rsid w:val="006B7DFA"/>
    <w:rsid w:val="006C1963"/>
    <w:rsid w:val="006C4F7A"/>
    <w:rsid w:val="006C7421"/>
    <w:rsid w:val="006C77F5"/>
    <w:rsid w:val="006D1DC4"/>
    <w:rsid w:val="006D6912"/>
    <w:rsid w:val="006D6BE0"/>
    <w:rsid w:val="006D7ACB"/>
    <w:rsid w:val="006E203D"/>
    <w:rsid w:val="006E26FF"/>
    <w:rsid w:val="006E27DB"/>
    <w:rsid w:val="006E6D65"/>
    <w:rsid w:val="006E7422"/>
    <w:rsid w:val="006E776A"/>
    <w:rsid w:val="006E7FE1"/>
    <w:rsid w:val="006F0FA6"/>
    <w:rsid w:val="006F2376"/>
    <w:rsid w:val="006F31AD"/>
    <w:rsid w:val="006F5ECE"/>
    <w:rsid w:val="006F7055"/>
    <w:rsid w:val="00701983"/>
    <w:rsid w:val="00702ABF"/>
    <w:rsid w:val="007030AB"/>
    <w:rsid w:val="007034EB"/>
    <w:rsid w:val="007062E5"/>
    <w:rsid w:val="00707442"/>
    <w:rsid w:val="00707665"/>
    <w:rsid w:val="0071081A"/>
    <w:rsid w:val="0071166F"/>
    <w:rsid w:val="00711C04"/>
    <w:rsid w:val="00713C96"/>
    <w:rsid w:val="00717B47"/>
    <w:rsid w:val="007212A8"/>
    <w:rsid w:val="00723949"/>
    <w:rsid w:val="00727A41"/>
    <w:rsid w:val="00731D59"/>
    <w:rsid w:val="0073247C"/>
    <w:rsid w:val="007325D0"/>
    <w:rsid w:val="0073396C"/>
    <w:rsid w:val="00734DC6"/>
    <w:rsid w:val="00735719"/>
    <w:rsid w:val="007367E8"/>
    <w:rsid w:val="007412FB"/>
    <w:rsid w:val="0074585E"/>
    <w:rsid w:val="007459B8"/>
    <w:rsid w:val="00746AB5"/>
    <w:rsid w:val="007475FA"/>
    <w:rsid w:val="0075436A"/>
    <w:rsid w:val="007565D8"/>
    <w:rsid w:val="00757778"/>
    <w:rsid w:val="00760D44"/>
    <w:rsid w:val="007625B7"/>
    <w:rsid w:val="00766A17"/>
    <w:rsid w:val="00767577"/>
    <w:rsid w:val="007677EF"/>
    <w:rsid w:val="0076796A"/>
    <w:rsid w:val="00767FA6"/>
    <w:rsid w:val="007705B6"/>
    <w:rsid w:val="0077070A"/>
    <w:rsid w:val="00771D77"/>
    <w:rsid w:val="007758A5"/>
    <w:rsid w:val="007766D3"/>
    <w:rsid w:val="00781012"/>
    <w:rsid w:val="00781BF1"/>
    <w:rsid w:val="00782EB9"/>
    <w:rsid w:val="00784E9A"/>
    <w:rsid w:val="00787A16"/>
    <w:rsid w:val="00792300"/>
    <w:rsid w:val="00794189"/>
    <w:rsid w:val="0079496D"/>
    <w:rsid w:val="00794D47"/>
    <w:rsid w:val="007A0180"/>
    <w:rsid w:val="007A111B"/>
    <w:rsid w:val="007A13CB"/>
    <w:rsid w:val="007A1C98"/>
    <w:rsid w:val="007A1EA4"/>
    <w:rsid w:val="007A2671"/>
    <w:rsid w:val="007A27D6"/>
    <w:rsid w:val="007A2F65"/>
    <w:rsid w:val="007A5CFF"/>
    <w:rsid w:val="007A600C"/>
    <w:rsid w:val="007A663A"/>
    <w:rsid w:val="007A684D"/>
    <w:rsid w:val="007B1A67"/>
    <w:rsid w:val="007B211F"/>
    <w:rsid w:val="007B374D"/>
    <w:rsid w:val="007B616E"/>
    <w:rsid w:val="007C694D"/>
    <w:rsid w:val="007D5CAA"/>
    <w:rsid w:val="007D7D2B"/>
    <w:rsid w:val="007E0CF4"/>
    <w:rsid w:val="007E26B3"/>
    <w:rsid w:val="007E2B0F"/>
    <w:rsid w:val="007E4547"/>
    <w:rsid w:val="007F1BB5"/>
    <w:rsid w:val="007F7465"/>
    <w:rsid w:val="00800A00"/>
    <w:rsid w:val="00801231"/>
    <w:rsid w:val="00801338"/>
    <w:rsid w:val="00802207"/>
    <w:rsid w:val="00802DB1"/>
    <w:rsid w:val="008047E8"/>
    <w:rsid w:val="00805FCB"/>
    <w:rsid w:val="00807745"/>
    <w:rsid w:val="00807A39"/>
    <w:rsid w:val="00810206"/>
    <w:rsid w:val="00810D9C"/>
    <w:rsid w:val="00814090"/>
    <w:rsid w:val="00815F4A"/>
    <w:rsid w:val="008166DC"/>
    <w:rsid w:val="008174C5"/>
    <w:rsid w:val="008200C3"/>
    <w:rsid w:val="0082133F"/>
    <w:rsid w:val="00822A7D"/>
    <w:rsid w:val="00822E83"/>
    <w:rsid w:val="008273DC"/>
    <w:rsid w:val="008303F9"/>
    <w:rsid w:val="008332F2"/>
    <w:rsid w:val="00833D0E"/>
    <w:rsid w:val="00834BF8"/>
    <w:rsid w:val="00836A76"/>
    <w:rsid w:val="00837D6E"/>
    <w:rsid w:val="00841D47"/>
    <w:rsid w:val="00842373"/>
    <w:rsid w:val="0084257B"/>
    <w:rsid w:val="0084272C"/>
    <w:rsid w:val="008433C2"/>
    <w:rsid w:val="00843E7E"/>
    <w:rsid w:val="00843FB2"/>
    <w:rsid w:val="00843FDF"/>
    <w:rsid w:val="0085043C"/>
    <w:rsid w:val="00850931"/>
    <w:rsid w:val="00855A23"/>
    <w:rsid w:val="0085695D"/>
    <w:rsid w:val="00856F06"/>
    <w:rsid w:val="00857693"/>
    <w:rsid w:val="0086028B"/>
    <w:rsid w:val="008608D1"/>
    <w:rsid w:val="00860DBD"/>
    <w:rsid w:val="008628AB"/>
    <w:rsid w:val="00862EB1"/>
    <w:rsid w:val="008631AA"/>
    <w:rsid w:val="00866402"/>
    <w:rsid w:val="00870328"/>
    <w:rsid w:val="00873610"/>
    <w:rsid w:val="00873921"/>
    <w:rsid w:val="00873C61"/>
    <w:rsid w:val="00873F86"/>
    <w:rsid w:val="00875704"/>
    <w:rsid w:val="00876698"/>
    <w:rsid w:val="00877D9D"/>
    <w:rsid w:val="00880BCB"/>
    <w:rsid w:val="0088176B"/>
    <w:rsid w:val="00882921"/>
    <w:rsid w:val="008836AA"/>
    <w:rsid w:val="0088388C"/>
    <w:rsid w:val="0088415F"/>
    <w:rsid w:val="00885375"/>
    <w:rsid w:val="00885CFE"/>
    <w:rsid w:val="008864D3"/>
    <w:rsid w:val="00887217"/>
    <w:rsid w:val="00890959"/>
    <w:rsid w:val="008910AA"/>
    <w:rsid w:val="00891D38"/>
    <w:rsid w:val="008938EC"/>
    <w:rsid w:val="00896558"/>
    <w:rsid w:val="008A043F"/>
    <w:rsid w:val="008A0BC6"/>
    <w:rsid w:val="008A290C"/>
    <w:rsid w:val="008A3E95"/>
    <w:rsid w:val="008A75A1"/>
    <w:rsid w:val="008B2164"/>
    <w:rsid w:val="008B2F01"/>
    <w:rsid w:val="008B39B1"/>
    <w:rsid w:val="008B58B6"/>
    <w:rsid w:val="008B650E"/>
    <w:rsid w:val="008B7D25"/>
    <w:rsid w:val="008C047C"/>
    <w:rsid w:val="008C0E59"/>
    <w:rsid w:val="008C0FD5"/>
    <w:rsid w:val="008C1B2C"/>
    <w:rsid w:val="008C20AB"/>
    <w:rsid w:val="008C2111"/>
    <w:rsid w:val="008C5220"/>
    <w:rsid w:val="008C5319"/>
    <w:rsid w:val="008C5FFF"/>
    <w:rsid w:val="008C6603"/>
    <w:rsid w:val="008D3E50"/>
    <w:rsid w:val="008D66D6"/>
    <w:rsid w:val="008D7937"/>
    <w:rsid w:val="008E0342"/>
    <w:rsid w:val="008E0A46"/>
    <w:rsid w:val="008E205B"/>
    <w:rsid w:val="008E21AA"/>
    <w:rsid w:val="008E2B86"/>
    <w:rsid w:val="008E459D"/>
    <w:rsid w:val="008E7CD8"/>
    <w:rsid w:val="008F06B4"/>
    <w:rsid w:val="008F0971"/>
    <w:rsid w:val="008F477D"/>
    <w:rsid w:val="008F755E"/>
    <w:rsid w:val="009002CF"/>
    <w:rsid w:val="009008BD"/>
    <w:rsid w:val="0090104F"/>
    <w:rsid w:val="00901EEC"/>
    <w:rsid w:val="00902BA6"/>
    <w:rsid w:val="00902EA0"/>
    <w:rsid w:val="00904C76"/>
    <w:rsid w:val="00904DED"/>
    <w:rsid w:val="00906AC5"/>
    <w:rsid w:val="00907E2A"/>
    <w:rsid w:val="00910133"/>
    <w:rsid w:val="00910D74"/>
    <w:rsid w:val="0091338C"/>
    <w:rsid w:val="009178FD"/>
    <w:rsid w:val="00920AFE"/>
    <w:rsid w:val="0092533B"/>
    <w:rsid w:val="00927C99"/>
    <w:rsid w:val="00930ABA"/>
    <w:rsid w:val="0093394C"/>
    <w:rsid w:val="00933FD3"/>
    <w:rsid w:val="00934B39"/>
    <w:rsid w:val="009373B1"/>
    <w:rsid w:val="009418B9"/>
    <w:rsid w:val="009427C7"/>
    <w:rsid w:val="00945153"/>
    <w:rsid w:val="00945B0C"/>
    <w:rsid w:val="009462E7"/>
    <w:rsid w:val="009467AD"/>
    <w:rsid w:val="009472D4"/>
    <w:rsid w:val="00951DCC"/>
    <w:rsid w:val="009544D1"/>
    <w:rsid w:val="009609C9"/>
    <w:rsid w:val="00960BB5"/>
    <w:rsid w:val="00963072"/>
    <w:rsid w:val="009635BE"/>
    <w:rsid w:val="009653E9"/>
    <w:rsid w:val="00965700"/>
    <w:rsid w:val="0096753B"/>
    <w:rsid w:val="00967CC5"/>
    <w:rsid w:val="00971761"/>
    <w:rsid w:val="00971C6B"/>
    <w:rsid w:val="00973293"/>
    <w:rsid w:val="00973754"/>
    <w:rsid w:val="009750F4"/>
    <w:rsid w:val="00982C5D"/>
    <w:rsid w:val="009834CB"/>
    <w:rsid w:val="00985E66"/>
    <w:rsid w:val="00986B6C"/>
    <w:rsid w:val="009878CA"/>
    <w:rsid w:val="009879F9"/>
    <w:rsid w:val="0099084D"/>
    <w:rsid w:val="00997EF7"/>
    <w:rsid w:val="009A0198"/>
    <w:rsid w:val="009A0530"/>
    <w:rsid w:val="009A1F58"/>
    <w:rsid w:val="009A4C26"/>
    <w:rsid w:val="009A5DE4"/>
    <w:rsid w:val="009A7990"/>
    <w:rsid w:val="009B0BCF"/>
    <w:rsid w:val="009B2C53"/>
    <w:rsid w:val="009B67D7"/>
    <w:rsid w:val="009B6D2C"/>
    <w:rsid w:val="009C0B0C"/>
    <w:rsid w:val="009C1FE8"/>
    <w:rsid w:val="009C3439"/>
    <w:rsid w:val="009C47AF"/>
    <w:rsid w:val="009C5C95"/>
    <w:rsid w:val="009C6BB5"/>
    <w:rsid w:val="009C7952"/>
    <w:rsid w:val="009D05D0"/>
    <w:rsid w:val="009D0D26"/>
    <w:rsid w:val="009D2B7F"/>
    <w:rsid w:val="009D55B0"/>
    <w:rsid w:val="009D63B6"/>
    <w:rsid w:val="009D7EB2"/>
    <w:rsid w:val="009E12C3"/>
    <w:rsid w:val="009E260A"/>
    <w:rsid w:val="009E322D"/>
    <w:rsid w:val="009E5D63"/>
    <w:rsid w:val="009E63F7"/>
    <w:rsid w:val="009E78E5"/>
    <w:rsid w:val="009F0764"/>
    <w:rsid w:val="009F0E28"/>
    <w:rsid w:val="009F1AF4"/>
    <w:rsid w:val="009F1ED4"/>
    <w:rsid w:val="009F4295"/>
    <w:rsid w:val="009F5AA9"/>
    <w:rsid w:val="009F6AA0"/>
    <w:rsid w:val="009F70C8"/>
    <w:rsid w:val="009F7CE7"/>
    <w:rsid w:val="00A001E3"/>
    <w:rsid w:val="00A006F1"/>
    <w:rsid w:val="00A00D6E"/>
    <w:rsid w:val="00A022CF"/>
    <w:rsid w:val="00A033D1"/>
    <w:rsid w:val="00A0489E"/>
    <w:rsid w:val="00A1225A"/>
    <w:rsid w:val="00A123FA"/>
    <w:rsid w:val="00A12DCD"/>
    <w:rsid w:val="00A1462F"/>
    <w:rsid w:val="00A15D82"/>
    <w:rsid w:val="00A15E42"/>
    <w:rsid w:val="00A166C2"/>
    <w:rsid w:val="00A21A01"/>
    <w:rsid w:val="00A235F4"/>
    <w:rsid w:val="00A23A99"/>
    <w:rsid w:val="00A248B9"/>
    <w:rsid w:val="00A257AD"/>
    <w:rsid w:val="00A2686E"/>
    <w:rsid w:val="00A27946"/>
    <w:rsid w:val="00A27AD6"/>
    <w:rsid w:val="00A30E44"/>
    <w:rsid w:val="00A31D2A"/>
    <w:rsid w:val="00A3605E"/>
    <w:rsid w:val="00A36439"/>
    <w:rsid w:val="00A37B94"/>
    <w:rsid w:val="00A4010D"/>
    <w:rsid w:val="00A40959"/>
    <w:rsid w:val="00A40D01"/>
    <w:rsid w:val="00A41576"/>
    <w:rsid w:val="00A44896"/>
    <w:rsid w:val="00A500DC"/>
    <w:rsid w:val="00A50CE2"/>
    <w:rsid w:val="00A51888"/>
    <w:rsid w:val="00A5271C"/>
    <w:rsid w:val="00A52BDF"/>
    <w:rsid w:val="00A53A57"/>
    <w:rsid w:val="00A53AE4"/>
    <w:rsid w:val="00A53B37"/>
    <w:rsid w:val="00A56176"/>
    <w:rsid w:val="00A60916"/>
    <w:rsid w:val="00A619FA"/>
    <w:rsid w:val="00A6504B"/>
    <w:rsid w:val="00A65A26"/>
    <w:rsid w:val="00A65FE9"/>
    <w:rsid w:val="00A71FF1"/>
    <w:rsid w:val="00A727D9"/>
    <w:rsid w:val="00A7368B"/>
    <w:rsid w:val="00A7660F"/>
    <w:rsid w:val="00A7714F"/>
    <w:rsid w:val="00A80147"/>
    <w:rsid w:val="00A80206"/>
    <w:rsid w:val="00A802BF"/>
    <w:rsid w:val="00A82330"/>
    <w:rsid w:val="00A8371E"/>
    <w:rsid w:val="00A86332"/>
    <w:rsid w:val="00A8722D"/>
    <w:rsid w:val="00A91D10"/>
    <w:rsid w:val="00A9315A"/>
    <w:rsid w:val="00A932AC"/>
    <w:rsid w:val="00A93DD2"/>
    <w:rsid w:val="00A94FB6"/>
    <w:rsid w:val="00AA235A"/>
    <w:rsid w:val="00AA2576"/>
    <w:rsid w:val="00AA6809"/>
    <w:rsid w:val="00AA75E0"/>
    <w:rsid w:val="00AB21E8"/>
    <w:rsid w:val="00AB237F"/>
    <w:rsid w:val="00AB487E"/>
    <w:rsid w:val="00AB4B44"/>
    <w:rsid w:val="00AB557F"/>
    <w:rsid w:val="00AB69DD"/>
    <w:rsid w:val="00AB7FF8"/>
    <w:rsid w:val="00AC0760"/>
    <w:rsid w:val="00AC27AC"/>
    <w:rsid w:val="00AD2365"/>
    <w:rsid w:val="00AD2464"/>
    <w:rsid w:val="00AD2871"/>
    <w:rsid w:val="00AD2FBA"/>
    <w:rsid w:val="00AD5D41"/>
    <w:rsid w:val="00AD7DA6"/>
    <w:rsid w:val="00AE18B2"/>
    <w:rsid w:val="00AE4229"/>
    <w:rsid w:val="00AF0BD4"/>
    <w:rsid w:val="00AF19C8"/>
    <w:rsid w:val="00AF2A85"/>
    <w:rsid w:val="00AF45BB"/>
    <w:rsid w:val="00AF60B7"/>
    <w:rsid w:val="00AF610A"/>
    <w:rsid w:val="00AF6F62"/>
    <w:rsid w:val="00B022A4"/>
    <w:rsid w:val="00B05D62"/>
    <w:rsid w:val="00B068CE"/>
    <w:rsid w:val="00B06A6B"/>
    <w:rsid w:val="00B06EDB"/>
    <w:rsid w:val="00B11E7E"/>
    <w:rsid w:val="00B17DB0"/>
    <w:rsid w:val="00B25A8E"/>
    <w:rsid w:val="00B26E66"/>
    <w:rsid w:val="00B31174"/>
    <w:rsid w:val="00B32326"/>
    <w:rsid w:val="00B35F05"/>
    <w:rsid w:val="00B400EE"/>
    <w:rsid w:val="00B404F1"/>
    <w:rsid w:val="00B410B4"/>
    <w:rsid w:val="00B41D96"/>
    <w:rsid w:val="00B43436"/>
    <w:rsid w:val="00B457B9"/>
    <w:rsid w:val="00B4662A"/>
    <w:rsid w:val="00B47FA1"/>
    <w:rsid w:val="00B5121E"/>
    <w:rsid w:val="00B51512"/>
    <w:rsid w:val="00B52309"/>
    <w:rsid w:val="00B52AE6"/>
    <w:rsid w:val="00B53E6D"/>
    <w:rsid w:val="00B5491A"/>
    <w:rsid w:val="00B55DDE"/>
    <w:rsid w:val="00B63863"/>
    <w:rsid w:val="00B63F9B"/>
    <w:rsid w:val="00B64066"/>
    <w:rsid w:val="00B73325"/>
    <w:rsid w:val="00B741F5"/>
    <w:rsid w:val="00B762D5"/>
    <w:rsid w:val="00B77807"/>
    <w:rsid w:val="00B77EC9"/>
    <w:rsid w:val="00B83328"/>
    <w:rsid w:val="00B84D56"/>
    <w:rsid w:val="00B8570A"/>
    <w:rsid w:val="00B90F60"/>
    <w:rsid w:val="00B91FF5"/>
    <w:rsid w:val="00B920D4"/>
    <w:rsid w:val="00B93638"/>
    <w:rsid w:val="00B95194"/>
    <w:rsid w:val="00B95CB4"/>
    <w:rsid w:val="00B961E5"/>
    <w:rsid w:val="00BA25E8"/>
    <w:rsid w:val="00BA2CAB"/>
    <w:rsid w:val="00BA3CE1"/>
    <w:rsid w:val="00BA5945"/>
    <w:rsid w:val="00BA6390"/>
    <w:rsid w:val="00BA689E"/>
    <w:rsid w:val="00BA6B7B"/>
    <w:rsid w:val="00BA7C8C"/>
    <w:rsid w:val="00BB003D"/>
    <w:rsid w:val="00BB0787"/>
    <w:rsid w:val="00BB0C7A"/>
    <w:rsid w:val="00BB2DDD"/>
    <w:rsid w:val="00BB504D"/>
    <w:rsid w:val="00BB7D9B"/>
    <w:rsid w:val="00BB7DFD"/>
    <w:rsid w:val="00BC04EB"/>
    <w:rsid w:val="00BC0CB4"/>
    <w:rsid w:val="00BC1D65"/>
    <w:rsid w:val="00BC32A3"/>
    <w:rsid w:val="00BC416E"/>
    <w:rsid w:val="00BC568D"/>
    <w:rsid w:val="00BC6B2C"/>
    <w:rsid w:val="00BC7428"/>
    <w:rsid w:val="00BC7813"/>
    <w:rsid w:val="00BD179A"/>
    <w:rsid w:val="00BD2BDC"/>
    <w:rsid w:val="00BD4884"/>
    <w:rsid w:val="00BE2D3F"/>
    <w:rsid w:val="00BE36ED"/>
    <w:rsid w:val="00BE4AB4"/>
    <w:rsid w:val="00BE6F9D"/>
    <w:rsid w:val="00BE7A56"/>
    <w:rsid w:val="00BE7AFA"/>
    <w:rsid w:val="00BF16EC"/>
    <w:rsid w:val="00BF224C"/>
    <w:rsid w:val="00BF28B3"/>
    <w:rsid w:val="00BF30A4"/>
    <w:rsid w:val="00BF32F7"/>
    <w:rsid w:val="00BF35B4"/>
    <w:rsid w:val="00BF5F56"/>
    <w:rsid w:val="00BF77AB"/>
    <w:rsid w:val="00C00761"/>
    <w:rsid w:val="00C02130"/>
    <w:rsid w:val="00C02F7C"/>
    <w:rsid w:val="00C03633"/>
    <w:rsid w:val="00C03F49"/>
    <w:rsid w:val="00C104A3"/>
    <w:rsid w:val="00C108B1"/>
    <w:rsid w:val="00C14053"/>
    <w:rsid w:val="00C173B1"/>
    <w:rsid w:val="00C17670"/>
    <w:rsid w:val="00C257EC"/>
    <w:rsid w:val="00C25A79"/>
    <w:rsid w:val="00C274C0"/>
    <w:rsid w:val="00C27C13"/>
    <w:rsid w:val="00C30F03"/>
    <w:rsid w:val="00C31B0B"/>
    <w:rsid w:val="00C348D0"/>
    <w:rsid w:val="00C34BEB"/>
    <w:rsid w:val="00C370F8"/>
    <w:rsid w:val="00C37C7D"/>
    <w:rsid w:val="00C420D8"/>
    <w:rsid w:val="00C42422"/>
    <w:rsid w:val="00C43238"/>
    <w:rsid w:val="00C46FA3"/>
    <w:rsid w:val="00C4712F"/>
    <w:rsid w:val="00C47137"/>
    <w:rsid w:val="00C47EAB"/>
    <w:rsid w:val="00C519A1"/>
    <w:rsid w:val="00C529AB"/>
    <w:rsid w:val="00C54488"/>
    <w:rsid w:val="00C62C7F"/>
    <w:rsid w:val="00C631D7"/>
    <w:rsid w:val="00C64B08"/>
    <w:rsid w:val="00C65589"/>
    <w:rsid w:val="00C6639F"/>
    <w:rsid w:val="00C66664"/>
    <w:rsid w:val="00C6727C"/>
    <w:rsid w:val="00C70D7D"/>
    <w:rsid w:val="00C71741"/>
    <w:rsid w:val="00C737D9"/>
    <w:rsid w:val="00C7423C"/>
    <w:rsid w:val="00C76502"/>
    <w:rsid w:val="00C77486"/>
    <w:rsid w:val="00C77597"/>
    <w:rsid w:val="00C822BD"/>
    <w:rsid w:val="00C857EA"/>
    <w:rsid w:val="00C909EA"/>
    <w:rsid w:val="00C953A6"/>
    <w:rsid w:val="00C96E01"/>
    <w:rsid w:val="00C97242"/>
    <w:rsid w:val="00C97917"/>
    <w:rsid w:val="00CA07CC"/>
    <w:rsid w:val="00CA3089"/>
    <w:rsid w:val="00CA4FE3"/>
    <w:rsid w:val="00CA5E6A"/>
    <w:rsid w:val="00CB1E13"/>
    <w:rsid w:val="00CB2C8F"/>
    <w:rsid w:val="00CB35AF"/>
    <w:rsid w:val="00CB7A70"/>
    <w:rsid w:val="00CC079A"/>
    <w:rsid w:val="00CC24AE"/>
    <w:rsid w:val="00CC2EF9"/>
    <w:rsid w:val="00CC6092"/>
    <w:rsid w:val="00CD23CC"/>
    <w:rsid w:val="00CD246D"/>
    <w:rsid w:val="00CD30F5"/>
    <w:rsid w:val="00CD485A"/>
    <w:rsid w:val="00CD52C7"/>
    <w:rsid w:val="00CE3409"/>
    <w:rsid w:val="00CE4DFC"/>
    <w:rsid w:val="00CE4E05"/>
    <w:rsid w:val="00CE57E6"/>
    <w:rsid w:val="00CF1562"/>
    <w:rsid w:val="00CF518D"/>
    <w:rsid w:val="00CF67D7"/>
    <w:rsid w:val="00CF76AF"/>
    <w:rsid w:val="00D00456"/>
    <w:rsid w:val="00D00F42"/>
    <w:rsid w:val="00D0361C"/>
    <w:rsid w:val="00D04B99"/>
    <w:rsid w:val="00D059A0"/>
    <w:rsid w:val="00D062F3"/>
    <w:rsid w:val="00D079A0"/>
    <w:rsid w:val="00D157D2"/>
    <w:rsid w:val="00D169CF"/>
    <w:rsid w:val="00D20CA6"/>
    <w:rsid w:val="00D21FA9"/>
    <w:rsid w:val="00D223B6"/>
    <w:rsid w:val="00D2367C"/>
    <w:rsid w:val="00D26353"/>
    <w:rsid w:val="00D27C9C"/>
    <w:rsid w:val="00D30CB5"/>
    <w:rsid w:val="00D30F54"/>
    <w:rsid w:val="00D31738"/>
    <w:rsid w:val="00D32BF8"/>
    <w:rsid w:val="00D36AD1"/>
    <w:rsid w:val="00D4378C"/>
    <w:rsid w:val="00D451C0"/>
    <w:rsid w:val="00D46C26"/>
    <w:rsid w:val="00D50079"/>
    <w:rsid w:val="00D51425"/>
    <w:rsid w:val="00D5150B"/>
    <w:rsid w:val="00D51DF0"/>
    <w:rsid w:val="00D54251"/>
    <w:rsid w:val="00D54367"/>
    <w:rsid w:val="00D6185E"/>
    <w:rsid w:val="00D61B8E"/>
    <w:rsid w:val="00D63A5B"/>
    <w:rsid w:val="00D6548F"/>
    <w:rsid w:val="00D6723C"/>
    <w:rsid w:val="00D70FEE"/>
    <w:rsid w:val="00D72691"/>
    <w:rsid w:val="00D728C4"/>
    <w:rsid w:val="00D73CC5"/>
    <w:rsid w:val="00D8762A"/>
    <w:rsid w:val="00D90D8E"/>
    <w:rsid w:val="00D92266"/>
    <w:rsid w:val="00D93D95"/>
    <w:rsid w:val="00D93DF5"/>
    <w:rsid w:val="00D97A5E"/>
    <w:rsid w:val="00DA0271"/>
    <w:rsid w:val="00DA1C6A"/>
    <w:rsid w:val="00DA2149"/>
    <w:rsid w:val="00DA335B"/>
    <w:rsid w:val="00DA55CF"/>
    <w:rsid w:val="00DA6675"/>
    <w:rsid w:val="00DB1E06"/>
    <w:rsid w:val="00DB3053"/>
    <w:rsid w:val="00DB3C1F"/>
    <w:rsid w:val="00DC0BE7"/>
    <w:rsid w:val="00DC198E"/>
    <w:rsid w:val="00DC239B"/>
    <w:rsid w:val="00DC281B"/>
    <w:rsid w:val="00DC4DCB"/>
    <w:rsid w:val="00DC4F87"/>
    <w:rsid w:val="00DC7961"/>
    <w:rsid w:val="00DD046A"/>
    <w:rsid w:val="00DD04D0"/>
    <w:rsid w:val="00DD4679"/>
    <w:rsid w:val="00DD5BA8"/>
    <w:rsid w:val="00DD78A8"/>
    <w:rsid w:val="00DE0817"/>
    <w:rsid w:val="00DE0EEA"/>
    <w:rsid w:val="00DE1962"/>
    <w:rsid w:val="00DE214F"/>
    <w:rsid w:val="00DE2555"/>
    <w:rsid w:val="00DF03AF"/>
    <w:rsid w:val="00DF0523"/>
    <w:rsid w:val="00DF1153"/>
    <w:rsid w:val="00DF1393"/>
    <w:rsid w:val="00DF35E6"/>
    <w:rsid w:val="00DF42F0"/>
    <w:rsid w:val="00DF5572"/>
    <w:rsid w:val="00DF5816"/>
    <w:rsid w:val="00DF68D5"/>
    <w:rsid w:val="00DF7815"/>
    <w:rsid w:val="00DF7995"/>
    <w:rsid w:val="00E0004C"/>
    <w:rsid w:val="00E0035A"/>
    <w:rsid w:val="00E00F3D"/>
    <w:rsid w:val="00E012E0"/>
    <w:rsid w:val="00E02EF5"/>
    <w:rsid w:val="00E0316A"/>
    <w:rsid w:val="00E04778"/>
    <w:rsid w:val="00E06120"/>
    <w:rsid w:val="00E0729F"/>
    <w:rsid w:val="00E1057D"/>
    <w:rsid w:val="00E130D5"/>
    <w:rsid w:val="00E13B19"/>
    <w:rsid w:val="00E13D54"/>
    <w:rsid w:val="00E14628"/>
    <w:rsid w:val="00E20288"/>
    <w:rsid w:val="00E20835"/>
    <w:rsid w:val="00E222AE"/>
    <w:rsid w:val="00E234BF"/>
    <w:rsid w:val="00E267C5"/>
    <w:rsid w:val="00E26F91"/>
    <w:rsid w:val="00E32BAE"/>
    <w:rsid w:val="00E33809"/>
    <w:rsid w:val="00E33BEF"/>
    <w:rsid w:val="00E36C16"/>
    <w:rsid w:val="00E37ABE"/>
    <w:rsid w:val="00E41A44"/>
    <w:rsid w:val="00E450F5"/>
    <w:rsid w:val="00E4556A"/>
    <w:rsid w:val="00E45713"/>
    <w:rsid w:val="00E47ABA"/>
    <w:rsid w:val="00E5045D"/>
    <w:rsid w:val="00E50550"/>
    <w:rsid w:val="00E51195"/>
    <w:rsid w:val="00E52932"/>
    <w:rsid w:val="00E52E6D"/>
    <w:rsid w:val="00E53999"/>
    <w:rsid w:val="00E54B3C"/>
    <w:rsid w:val="00E61859"/>
    <w:rsid w:val="00E62713"/>
    <w:rsid w:val="00E62B34"/>
    <w:rsid w:val="00E62B3F"/>
    <w:rsid w:val="00E64B60"/>
    <w:rsid w:val="00E655D8"/>
    <w:rsid w:val="00E67DA3"/>
    <w:rsid w:val="00E707DB"/>
    <w:rsid w:val="00E742C1"/>
    <w:rsid w:val="00E7694F"/>
    <w:rsid w:val="00E823A3"/>
    <w:rsid w:val="00E84201"/>
    <w:rsid w:val="00E84D6C"/>
    <w:rsid w:val="00E84E16"/>
    <w:rsid w:val="00E862A5"/>
    <w:rsid w:val="00E8637B"/>
    <w:rsid w:val="00E86EEC"/>
    <w:rsid w:val="00E90F32"/>
    <w:rsid w:val="00E947C7"/>
    <w:rsid w:val="00E9660F"/>
    <w:rsid w:val="00E978DE"/>
    <w:rsid w:val="00EA0622"/>
    <w:rsid w:val="00EA0C76"/>
    <w:rsid w:val="00EA18B4"/>
    <w:rsid w:val="00EA2620"/>
    <w:rsid w:val="00EA2770"/>
    <w:rsid w:val="00EA32F0"/>
    <w:rsid w:val="00EA51B6"/>
    <w:rsid w:val="00EA7D0C"/>
    <w:rsid w:val="00EB027B"/>
    <w:rsid w:val="00EB0CA6"/>
    <w:rsid w:val="00EB3708"/>
    <w:rsid w:val="00EB454B"/>
    <w:rsid w:val="00EB5C67"/>
    <w:rsid w:val="00EC2F0F"/>
    <w:rsid w:val="00EC311D"/>
    <w:rsid w:val="00EC313C"/>
    <w:rsid w:val="00EC31E9"/>
    <w:rsid w:val="00EC4A3D"/>
    <w:rsid w:val="00ED0DF1"/>
    <w:rsid w:val="00ED1F28"/>
    <w:rsid w:val="00ED1F85"/>
    <w:rsid w:val="00ED3F06"/>
    <w:rsid w:val="00ED6229"/>
    <w:rsid w:val="00ED7C09"/>
    <w:rsid w:val="00EE0735"/>
    <w:rsid w:val="00EE08B6"/>
    <w:rsid w:val="00EE1563"/>
    <w:rsid w:val="00EE1B40"/>
    <w:rsid w:val="00EE240D"/>
    <w:rsid w:val="00EE4668"/>
    <w:rsid w:val="00EE4989"/>
    <w:rsid w:val="00EE58C5"/>
    <w:rsid w:val="00EE5C3F"/>
    <w:rsid w:val="00EE61AE"/>
    <w:rsid w:val="00EE62EF"/>
    <w:rsid w:val="00EE6604"/>
    <w:rsid w:val="00EE6AEA"/>
    <w:rsid w:val="00EE7426"/>
    <w:rsid w:val="00EE7665"/>
    <w:rsid w:val="00EF1E69"/>
    <w:rsid w:val="00EF5FAC"/>
    <w:rsid w:val="00EF6A6C"/>
    <w:rsid w:val="00EF6F30"/>
    <w:rsid w:val="00F04055"/>
    <w:rsid w:val="00F04278"/>
    <w:rsid w:val="00F05985"/>
    <w:rsid w:val="00F0780D"/>
    <w:rsid w:val="00F10CF9"/>
    <w:rsid w:val="00F11B2E"/>
    <w:rsid w:val="00F123A9"/>
    <w:rsid w:val="00F14130"/>
    <w:rsid w:val="00F1431B"/>
    <w:rsid w:val="00F14C82"/>
    <w:rsid w:val="00F15DCE"/>
    <w:rsid w:val="00F175DD"/>
    <w:rsid w:val="00F209D9"/>
    <w:rsid w:val="00F21753"/>
    <w:rsid w:val="00F21A66"/>
    <w:rsid w:val="00F21E07"/>
    <w:rsid w:val="00F23910"/>
    <w:rsid w:val="00F2490E"/>
    <w:rsid w:val="00F32166"/>
    <w:rsid w:val="00F37504"/>
    <w:rsid w:val="00F37A7A"/>
    <w:rsid w:val="00F405F7"/>
    <w:rsid w:val="00F41A4F"/>
    <w:rsid w:val="00F41B43"/>
    <w:rsid w:val="00F41F97"/>
    <w:rsid w:val="00F4201C"/>
    <w:rsid w:val="00F43B64"/>
    <w:rsid w:val="00F45902"/>
    <w:rsid w:val="00F46094"/>
    <w:rsid w:val="00F524F6"/>
    <w:rsid w:val="00F63C84"/>
    <w:rsid w:val="00F667A1"/>
    <w:rsid w:val="00F676ED"/>
    <w:rsid w:val="00F7155F"/>
    <w:rsid w:val="00F728DD"/>
    <w:rsid w:val="00F730FE"/>
    <w:rsid w:val="00F75DA8"/>
    <w:rsid w:val="00F76EEB"/>
    <w:rsid w:val="00F77E0D"/>
    <w:rsid w:val="00F832FE"/>
    <w:rsid w:val="00F83EF8"/>
    <w:rsid w:val="00F91AF2"/>
    <w:rsid w:val="00F9296B"/>
    <w:rsid w:val="00F92DF7"/>
    <w:rsid w:val="00F92F5A"/>
    <w:rsid w:val="00F9629F"/>
    <w:rsid w:val="00F9654B"/>
    <w:rsid w:val="00F9709C"/>
    <w:rsid w:val="00F9734B"/>
    <w:rsid w:val="00FA0181"/>
    <w:rsid w:val="00FA1079"/>
    <w:rsid w:val="00FA1C3B"/>
    <w:rsid w:val="00FA1FC7"/>
    <w:rsid w:val="00FA2208"/>
    <w:rsid w:val="00FA24DC"/>
    <w:rsid w:val="00FA4F95"/>
    <w:rsid w:val="00FB03FF"/>
    <w:rsid w:val="00FB05B6"/>
    <w:rsid w:val="00FB0D72"/>
    <w:rsid w:val="00FB1FA5"/>
    <w:rsid w:val="00FB26EB"/>
    <w:rsid w:val="00FB3F82"/>
    <w:rsid w:val="00FB5124"/>
    <w:rsid w:val="00FB5EB9"/>
    <w:rsid w:val="00FB65C0"/>
    <w:rsid w:val="00FB6690"/>
    <w:rsid w:val="00FC03FA"/>
    <w:rsid w:val="00FC2444"/>
    <w:rsid w:val="00FC5356"/>
    <w:rsid w:val="00FD21C2"/>
    <w:rsid w:val="00FD33B2"/>
    <w:rsid w:val="00FD437E"/>
    <w:rsid w:val="00FD64B2"/>
    <w:rsid w:val="00FD6A52"/>
    <w:rsid w:val="00FD7062"/>
    <w:rsid w:val="00FD7C22"/>
    <w:rsid w:val="00FE0A34"/>
    <w:rsid w:val="00FE1148"/>
    <w:rsid w:val="00FE24DE"/>
    <w:rsid w:val="00FE33B2"/>
    <w:rsid w:val="00FE3D7A"/>
    <w:rsid w:val="00FE4BA6"/>
    <w:rsid w:val="00FE5B89"/>
    <w:rsid w:val="00FE7C52"/>
    <w:rsid w:val="00FF2375"/>
    <w:rsid w:val="00FF6358"/>
  </w:rsids>
  <m:mathPr>
    <m:mathFont m:val="Cambria Math"/>
    <m:brkBin m:val="before"/>
    <m:brkBinSub m:val="--"/>
    <m:smallFrac/>
    <m:dispDef/>
    <m:lMargin m:val="0"/>
    <m:rMargin m:val="0"/>
    <m:defJc m:val="centerGroup"/>
    <m:wrapRight/>
    <m:intLim m:val="subSup"/>
    <m:naryLim m:val="subSup"/>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BD2196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ja-JP" w:bidi="ar-SA"/>
      </w:rPr>
    </w:rPrDefault>
    <w:pPrDefault>
      <w:pPr>
        <w:spacing w:after="200"/>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30D5"/>
    <w:rPr>
      <w:lang w:val="en-US"/>
    </w:rPr>
  </w:style>
  <w:style w:type="paragraph" w:styleId="Titre1">
    <w:name w:val="heading 1"/>
    <w:basedOn w:val="Normal"/>
    <w:next w:val="Normal"/>
    <w:link w:val="Titre1Car"/>
    <w:autoRedefine/>
    <w:uiPriority w:val="9"/>
    <w:qFormat/>
    <w:rsid w:val="00802207"/>
    <w:pPr>
      <w:keepNext/>
      <w:keepLines/>
      <w:numPr>
        <w:numId w:val="3"/>
      </w:numPr>
      <w:spacing w:before="720" w:after="720"/>
      <w:outlineLvl w:val="0"/>
    </w:pPr>
    <w:rPr>
      <w:rFonts w:asciiTheme="majorHAnsi" w:eastAsiaTheme="majorEastAsia" w:hAnsiTheme="majorHAnsi" w:cstheme="majorBidi"/>
      <w:b/>
      <w:bCs/>
      <w:sz w:val="40"/>
      <w:szCs w:val="32"/>
    </w:rPr>
  </w:style>
  <w:style w:type="paragraph" w:styleId="Titre2">
    <w:name w:val="heading 2"/>
    <w:basedOn w:val="Normal"/>
    <w:next w:val="Normal"/>
    <w:link w:val="Titre2Car"/>
    <w:autoRedefine/>
    <w:uiPriority w:val="9"/>
    <w:unhideWhenUsed/>
    <w:qFormat/>
    <w:rsid w:val="00805FCB"/>
    <w:pPr>
      <w:keepNext/>
      <w:keepLines/>
      <w:numPr>
        <w:ilvl w:val="1"/>
        <w:numId w:val="3"/>
      </w:numPr>
      <w:spacing w:before="360" w:after="360"/>
      <w:outlineLvl w:val="1"/>
      <w:pPrChange w:id="0" w:author="Utilisateur de Microsoft Office" w:date="2015-07-07T19:01:00Z">
        <w:pPr>
          <w:keepNext/>
          <w:keepLines/>
          <w:numPr>
            <w:ilvl w:val="1"/>
            <w:numId w:val="3"/>
          </w:numPr>
          <w:spacing w:before="360" w:after="360"/>
          <w:ind w:left="576" w:hanging="576"/>
          <w:outlineLvl w:val="1"/>
        </w:pPr>
      </w:pPrChange>
    </w:pPr>
    <w:rPr>
      <w:rFonts w:asciiTheme="majorHAnsi" w:eastAsiaTheme="majorEastAsia" w:hAnsiTheme="majorHAnsi" w:cstheme="majorBidi"/>
      <w:b/>
      <w:bCs/>
      <w:sz w:val="28"/>
      <w:szCs w:val="26"/>
      <w:rPrChange w:id="0" w:author="Utilisateur de Microsoft Office" w:date="2015-07-07T19:01:00Z">
        <w:rPr>
          <w:rFonts w:asciiTheme="majorHAnsi" w:eastAsiaTheme="majorEastAsia" w:hAnsiTheme="majorHAnsi" w:cstheme="majorBidi"/>
          <w:b/>
          <w:bCs/>
          <w:sz w:val="28"/>
          <w:szCs w:val="26"/>
          <w:lang w:val="en-US" w:eastAsia="ja-JP" w:bidi="ar-SA"/>
        </w:rPr>
      </w:rPrChange>
    </w:rPr>
  </w:style>
  <w:style w:type="paragraph" w:styleId="Titre3">
    <w:name w:val="heading 3"/>
    <w:basedOn w:val="Normal"/>
    <w:next w:val="Normal"/>
    <w:link w:val="Titre3Car"/>
    <w:autoRedefine/>
    <w:uiPriority w:val="9"/>
    <w:unhideWhenUsed/>
    <w:qFormat/>
    <w:rsid w:val="00B64066"/>
    <w:pPr>
      <w:keepNext/>
      <w:keepLines/>
      <w:numPr>
        <w:ilvl w:val="2"/>
        <w:numId w:val="12"/>
      </w:numPr>
      <w:spacing w:before="480" w:after="0"/>
      <w:outlineLvl w:val="2"/>
    </w:pPr>
    <w:rPr>
      <w:rFonts w:asciiTheme="majorHAnsi" w:eastAsiaTheme="majorEastAsia" w:hAnsiTheme="majorHAnsi" w:cstheme="majorBidi"/>
      <w:b/>
      <w:bCs/>
    </w:rPr>
  </w:style>
  <w:style w:type="paragraph" w:styleId="Titre4">
    <w:name w:val="heading 4"/>
    <w:basedOn w:val="Normal"/>
    <w:next w:val="Normal"/>
    <w:link w:val="Titre4Car"/>
    <w:autoRedefine/>
    <w:uiPriority w:val="9"/>
    <w:unhideWhenUsed/>
    <w:qFormat/>
    <w:rsid w:val="001024E8"/>
    <w:pPr>
      <w:keepNext/>
      <w:keepLines/>
      <w:numPr>
        <w:ilvl w:val="3"/>
        <w:numId w:val="3"/>
      </w:numPr>
      <w:spacing w:before="200" w:after="360"/>
      <w:outlineLvl w:val="3"/>
    </w:pPr>
    <w:rPr>
      <w:rFonts w:asciiTheme="majorHAnsi" w:eastAsiaTheme="majorEastAsia" w:hAnsiTheme="majorHAnsi" w:cstheme="majorBidi"/>
      <w:b/>
      <w:bCs/>
      <w:i/>
      <w:iCs/>
    </w:rPr>
  </w:style>
  <w:style w:type="paragraph" w:styleId="Titre5">
    <w:name w:val="heading 5"/>
    <w:basedOn w:val="Normal"/>
    <w:next w:val="Normal"/>
    <w:link w:val="Titre5Car"/>
    <w:uiPriority w:val="9"/>
    <w:unhideWhenUsed/>
    <w:qFormat/>
    <w:rsid w:val="002F3F43"/>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2F3F43"/>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2F3F43"/>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2F3F43"/>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2F3F43"/>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ev">
    <w:name w:val="Strong"/>
    <w:aliases w:val="Code"/>
    <w:basedOn w:val="Policepardfaut"/>
    <w:uiPriority w:val="22"/>
    <w:qFormat/>
    <w:rsid w:val="00AB557F"/>
    <w:rPr>
      <w:rFonts w:asciiTheme="majorHAnsi" w:hAnsiTheme="majorHAnsi"/>
      <w:color w:val="DF5F51"/>
      <w:u w:val="none"/>
      <w:lang w:val="en-US"/>
    </w:rPr>
  </w:style>
  <w:style w:type="character" w:styleId="Rfrenceintense">
    <w:name w:val="Intense Reference"/>
    <w:aliases w:val="Liens"/>
    <w:basedOn w:val="lev"/>
    <w:uiPriority w:val="32"/>
    <w:qFormat/>
    <w:rsid w:val="009F6AA0"/>
    <w:rPr>
      <w:rFonts w:ascii="Brandon Grotesque Regular" w:hAnsi="Brandon Grotesque Regular"/>
      <w:b/>
      <w:bCs/>
      <w:caps w:val="0"/>
      <w:smallCaps/>
      <w:color w:val="C0504D"/>
      <w:spacing w:val="5"/>
      <w:szCs w:val="24"/>
      <w:u w:val="single"/>
      <w:lang w:val="en-US"/>
    </w:rPr>
  </w:style>
  <w:style w:type="character" w:customStyle="1" w:styleId="Titre1Car">
    <w:name w:val="Titre 1 Car"/>
    <w:basedOn w:val="Policepardfaut"/>
    <w:link w:val="Titre1"/>
    <w:uiPriority w:val="9"/>
    <w:rsid w:val="00802207"/>
    <w:rPr>
      <w:rFonts w:asciiTheme="majorHAnsi" w:eastAsiaTheme="majorEastAsia" w:hAnsiTheme="majorHAnsi" w:cstheme="majorBidi"/>
      <w:b/>
      <w:bCs/>
      <w:sz w:val="40"/>
      <w:szCs w:val="32"/>
      <w:lang w:val="en-US"/>
    </w:rPr>
  </w:style>
  <w:style w:type="paragraph" w:styleId="Titre">
    <w:name w:val="Title"/>
    <w:basedOn w:val="Normal"/>
    <w:next w:val="Normal"/>
    <w:link w:val="TitreCar"/>
    <w:autoRedefine/>
    <w:uiPriority w:val="10"/>
    <w:qFormat/>
    <w:rsid w:val="00DE2555"/>
    <w:pPr>
      <w:spacing w:after="300"/>
      <w:contextualSpacing/>
      <w:jc w:val="center"/>
    </w:pPr>
    <w:rPr>
      <w:rFonts w:asciiTheme="majorHAnsi" w:eastAsiaTheme="majorEastAsia" w:hAnsiTheme="majorHAnsi" w:cstheme="majorBidi"/>
      <w:color w:val="17365D" w:themeColor="text2" w:themeShade="BF"/>
      <w:spacing w:val="5"/>
      <w:kern w:val="28"/>
      <w:sz w:val="52"/>
      <w:szCs w:val="52"/>
      <w:lang w:val="fr-FR"/>
    </w:rPr>
  </w:style>
  <w:style w:type="character" w:customStyle="1" w:styleId="TitreCar">
    <w:name w:val="Titre Car"/>
    <w:basedOn w:val="Policepardfaut"/>
    <w:link w:val="Titre"/>
    <w:uiPriority w:val="10"/>
    <w:rsid w:val="00DE2555"/>
    <w:rPr>
      <w:rFonts w:asciiTheme="majorHAnsi" w:eastAsiaTheme="majorEastAsia" w:hAnsiTheme="majorHAnsi" w:cstheme="majorBidi"/>
      <w:color w:val="17365D" w:themeColor="text2" w:themeShade="BF"/>
      <w:spacing w:val="5"/>
      <w:kern w:val="28"/>
      <w:sz w:val="52"/>
      <w:szCs w:val="52"/>
    </w:rPr>
  </w:style>
  <w:style w:type="paragraph" w:styleId="Textedebulles">
    <w:name w:val="Balloon Text"/>
    <w:basedOn w:val="Normal"/>
    <w:link w:val="TextedebullesCar"/>
    <w:uiPriority w:val="99"/>
    <w:semiHidden/>
    <w:unhideWhenUsed/>
    <w:rsid w:val="002E206B"/>
    <w:pPr>
      <w:spacing w:after="0"/>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2E206B"/>
    <w:rPr>
      <w:rFonts w:ascii="Lucida Grande" w:hAnsi="Lucida Grande" w:cs="Lucida Grande"/>
      <w:sz w:val="18"/>
      <w:szCs w:val="18"/>
      <w:lang w:val="en-US"/>
    </w:rPr>
  </w:style>
  <w:style w:type="character" w:customStyle="1" w:styleId="Titre2Car">
    <w:name w:val="Titre 2 Car"/>
    <w:basedOn w:val="Policepardfaut"/>
    <w:link w:val="Titre2"/>
    <w:uiPriority w:val="9"/>
    <w:rsid w:val="00805FCB"/>
    <w:rPr>
      <w:rFonts w:asciiTheme="majorHAnsi" w:eastAsiaTheme="majorEastAsia" w:hAnsiTheme="majorHAnsi" w:cstheme="majorBidi"/>
      <w:b/>
      <w:bCs/>
      <w:sz w:val="28"/>
      <w:szCs w:val="26"/>
      <w:lang w:val="en-US"/>
    </w:rPr>
  </w:style>
  <w:style w:type="character" w:customStyle="1" w:styleId="Titre3Car">
    <w:name w:val="Titre 3 Car"/>
    <w:basedOn w:val="Policepardfaut"/>
    <w:link w:val="Titre3"/>
    <w:uiPriority w:val="9"/>
    <w:rsid w:val="00B64066"/>
    <w:rPr>
      <w:rFonts w:asciiTheme="majorHAnsi" w:eastAsiaTheme="majorEastAsia" w:hAnsiTheme="majorHAnsi" w:cstheme="majorBidi"/>
      <w:b/>
      <w:bCs/>
      <w:lang w:val="en-US"/>
    </w:rPr>
  </w:style>
  <w:style w:type="character" w:customStyle="1" w:styleId="Titre4Car">
    <w:name w:val="Titre 4 Car"/>
    <w:basedOn w:val="Policepardfaut"/>
    <w:link w:val="Titre4"/>
    <w:uiPriority w:val="9"/>
    <w:rsid w:val="001024E8"/>
    <w:rPr>
      <w:rFonts w:asciiTheme="majorHAnsi" w:eastAsiaTheme="majorEastAsia" w:hAnsiTheme="majorHAnsi" w:cstheme="majorBidi"/>
      <w:b/>
      <w:bCs/>
      <w:i/>
      <w:iCs/>
      <w:lang w:val="en-US"/>
    </w:rPr>
  </w:style>
  <w:style w:type="character" w:customStyle="1" w:styleId="Titre5Car">
    <w:name w:val="Titre 5 Car"/>
    <w:basedOn w:val="Policepardfaut"/>
    <w:link w:val="Titre5"/>
    <w:uiPriority w:val="9"/>
    <w:rsid w:val="002F3F43"/>
    <w:rPr>
      <w:rFonts w:asciiTheme="majorHAnsi" w:eastAsiaTheme="majorEastAsia" w:hAnsiTheme="majorHAnsi" w:cstheme="majorBidi"/>
      <w:color w:val="243F60" w:themeColor="accent1" w:themeShade="7F"/>
      <w:lang w:val="en-US"/>
    </w:rPr>
  </w:style>
  <w:style w:type="character" w:customStyle="1" w:styleId="Titre6Car">
    <w:name w:val="Titre 6 Car"/>
    <w:basedOn w:val="Policepardfaut"/>
    <w:link w:val="Titre6"/>
    <w:uiPriority w:val="9"/>
    <w:rsid w:val="002F3F43"/>
    <w:rPr>
      <w:rFonts w:asciiTheme="majorHAnsi" w:eastAsiaTheme="majorEastAsia" w:hAnsiTheme="majorHAnsi" w:cstheme="majorBidi"/>
      <w:i/>
      <w:iCs/>
      <w:color w:val="243F60" w:themeColor="accent1" w:themeShade="7F"/>
      <w:lang w:val="en-US"/>
    </w:rPr>
  </w:style>
  <w:style w:type="character" w:customStyle="1" w:styleId="Titre7Car">
    <w:name w:val="Titre 7 Car"/>
    <w:basedOn w:val="Policepardfaut"/>
    <w:link w:val="Titre7"/>
    <w:uiPriority w:val="9"/>
    <w:semiHidden/>
    <w:rsid w:val="002F3F43"/>
    <w:rPr>
      <w:rFonts w:asciiTheme="majorHAnsi" w:eastAsiaTheme="majorEastAsia" w:hAnsiTheme="majorHAnsi" w:cstheme="majorBidi"/>
      <w:i/>
      <w:iCs/>
      <w:color w:val="404040" w:themeColor="text1" w:themeTint="BF"/>
      <w:lang w:val="en-US"/>
    </w:rPr>
  </w:style>
  <w:style w:type="character" w:customStyle="1" w:styleId="Titre8Car">
    <w:name w:val="Titre 8 Car"/>
    <w:basedOn w:val="Policepardfaut"/>
    <w:link w:val="Titre8"/>
    <w:uiPriority w:val="9"/>
    <w:semiHidden/>
    <w:rsid w:val="002F3F43"/>
    <w:rPr>
      <w:rFonts w:asciiTheme="majorHAnsi" w:eastAsiaTheme="majorEastAsia" w:hAnsiTheme="majorHAnsi" w:cstheme="majorBidi"/>
      <w:color w:val="404040" w:themeColor="text1" w:themeTint="BF"/>
      <w:sz w:val="20"/>
      <w:szCs w:val="20"/>
      <w:lang w:val="en-US"/>
    </w:rPr>
  </w:style>
  <w:style w:type="character" w:customStyle="1" w:styleId="Titre9Car">
    <w:name w:val="Titre 9 Car"/>
    <w:basedOn w:val="Policepardfaut"/>
    <w:link w:val="Titre9"/>
    <w:uiPriority w:val="9"/>
    <w:semiHidden/>
    <w:rsid w:val="002F3F43"/>
    <w:rPr>
      <w:rFonts w:asciiTheme="majorHAnsi" w:eastAsiaTheme="majorEastAsia" w:hAnsiTheme="majorHAnsi" w:cstheme="majorBidi"/>
      <w:i/>
      <w:iCs/>
      <w:color w:val="404040" w:themeColor="text1" w:themeTint="BF"/>
      <w:sz w:val="20"/>
      <w:szCs w:val="20"/>
      <w:lang w:val="en-US"/>
    </w:rPr>
  </w:style>
  <w:style w:type="paragraph" w:styleId="Sous-titre">
    <w:name w:val="Subtitle"/>
    <w:aliases w:val="mini-titres"/>
    <w:basedOn w:val="Normal"/>
    <w:next w:val="Normal"/>
    <w:link w:val="Sous-titreCar"/>
    <w:autoRedefine/>
    <w:uiPriority w:val="11"/>
    <w:qFormat/>
    <w:rsid w:val="00C03633"/>
    <w:pPr>
      <w:numPr>
        <w:ilvl w:val="1"/>
      </w:numPr>
      <w:pBdr>
        <w:bottom w:val="single" w:sz="4" w:space="1" w:color="auto"/>
      </w:pBdr>
      <w:spacing w:before="360" w:after="360"/>
      <w:pPrChange w:id="1" w:author="Utilisateur de Microsoft Office" w:date="2015-07-07T17:16:00Z">
        <w:pPr>
          <w:numPr>
            <w:ilvl w:val="1"/>
          </w:numPr>
          <w:pBdr>
            <w:bottom w:val="single" w:sz="4" w:space="1" w:color="auto"/>
          </w:pBdr>
          <w:spacing w:before="360" w:after="360"/>
        </w:pPr>
      </w:pPrChange>
    </w:pPr>
    <w:rPr>
      <w:rFonts w:asciiTheme="majorHAnsi" w:eastAsiaTheme="majorEastAsia" w:hAnsiTheme="majorHAnsi" w:cstheme="majorBidi"/>
      <w:i/>
      <w:iCs/>
      <w:spacing w:val="15"/>
      <w:shd w:val="clear" w:color="auto" w:fill="FFFFFF"/>
      <w:lang w:eastAsia="fr-FR"/>
      <w:rPrChange w:id="1" w:author="Utilisateur de Microsoft Office" w:date="2015-07-07T17:16:00Z">
        <w:rPr>
          <w:rFonts w:asciiTheme="majorHAnsi" w:eastAsiaTheme="majorEastAsia" w:hAnsiTheme="majorHAnsi" w:cstheme="majorBidi"/>
          <w:i/>
          <w:iCs/>
          <w:spacing w:val="15"/>
          <w:sz w:val="24"/>
          <w:szCs w:val="24"/>
          <w:shd w:val="clear" w:color="auto" w:fill="FFFFFF"/>
          <w:lang w:val="en-US" w:eastAsia="fr-FR" w:bidi="ar-SA"/>
        </w:rPr>
      </w:rPrChange>
    </w:rPr>
  </w:style>
  <w:style w:type="character" w:customStyle="1" w:styleId="Sous-titreCar">
    <w:name w:val="Sous-titre Car"/>
    <w:aliases w:val="mini-titres Car"/>
    <w:basedOn w:val="Policepardfaut"/>
    <w:link w:val="Sous-titre"/>
    <w:uiPriority w:val="11"/>
    <w:rsid w:val="00C03633"/>
    <w:rPr>
      <w:rFonts w:asciiTheme="majorHAnsi" w:eastAsiaTheme="majorEastAsia" w:hAnsiTheme="majorHAnsi" w:cstheme="majorBidi"/>
      <w:i/>
      <w:iCs/>
      <w:spacing w:val="15"/>
      <w:lang w:val="en-US" w:eastAsia="fr-FR"/>
    </w:rPr>
  </w:style>
  <w:style w:type="character" w:styleId="Emphase">
    <w:name w:val="Emphasis"/>
    <w:aliases w:val="acronyms"/>
    <w:basedOn w:val="Policepardfaut"/>
    <w:autoRedefine/>
    <w:uiPriority w:val="20"/>
    <w:qFormat/>
    <w:rsid w:val="003C4B5B"/>
    <w:rPr>
      <w:i/>
      <w:iCs/>
    </w:rPr>
  </w:style>
  <w:style w:type="paragraph" w:styleId="Pardeliste">
    <w:name w:val="List Paragraph"/>
    <w:basedOn w:val="Normal"/>
    <w:uiPriority w:val="34"/>
    <w:qFormat/>
    <w:rsid w:val="00FB05B6"/>
    <w:pPr>
      <w:ind w:left="720"/>
      <w:contextualSpacing/>
    </w:pPr>
  </w:style>
  <w:style w:type="paragraph" w:styleId="Lgende">
    <w:name w:val="caption"/>
    <w:basedOn w:val="Normal"/>
    <w:next w:val="Normal"/>
    <w:autoRedefine/>
    <w:uiPriority w:val="35"/>
    <w:unhideWhenUsed/>
    <w:qFormat/>
    <w:rsid w:val="003225BE"/>
    <w:pPr>
      <w:pPrChange w:id="2" w:author="Utilisateur de Microsoft Office" w:date="2015-07-07T22:42:00Z">
        <w:pPr>
          <w:spacing w:after="200"/>
          <w:jc w:val="both"/>
        </w:pPr>
      </w:pPrChange>
    </w:pPr>
    <w:rPr>
      <w:bCs/>
      <w:sz w:val="18"/>
      <w:szCs w:val="18"/>
      <w:rPrChange w:id="2" w:author="Utilisateur de Microsoft Office" w:date="2015-07-07T22:42:00Z">
        <w:rPr>
          <w:rFonts w:asciiTheme="minorHAnsi" w:eastAsiaTheme="minorEastAsia" w:hAnsiTheme="minorHAnsi" w:cstheme="minorBidi"/>
          <w:bCs/>
          <w:sz w:val="18"/>
          <w:szCs w:val="18"/>
          <w:lang w:val="en-US" w:eastAsia="ja-JP" w:bidi="ar-SA"/>
        </w:rPr>
      </w:rPrChange>
    </w:rPr>
  </w:style>
  <w:style w:type="character" w:styleId="Emphaseintense">
    <w:name w:val="Intense Emphasis"/>
    <w:basedOn w:val="Policepardfaut"/>
    <w:uiPriority w:val="21"/>
    <w:qFormat/>
    <w:rsid w:val="00986B6C"/>
    <w:rPr>
      <w:b/>
      <w:bCs/>
      <w:i/>
      <w:iCs/>
      <w:color w:val="4F81BD" w:themeColor="accent1"/>
    </w:rPr>
  </w:style>
  <w:style w:type="table" w:styleId="Grilledutableau">
    <w:name w:val="Table Grid"/>
    <w:basedOn w:val="TableauNormal"/>
    <w:uiPriority w:val="59"/>
    <w:rsid w:val="00D61B8E"/>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Policepardfaut"/>
    <w:rsid w:val="00240EA4"/>
  </w:style>
  <w:style w:type="paragraph" w:styleId="TM1">
    <w:name w:val="toc 1"/>
    <w:basedOn w:val="Normal"/>
    <w:next w:val="Normal"/>
    <w:autoRedefine/>
    <w:uiPriority w:val="39"/>
    <w:unhideWhenUsed/>
    <w:rsid w:val="00B64066"/>
    <w:pPr>
      <w:spacing w:before="240" w:after="120"/>
    </w:pPr>
    <w:rPr>
      <w:b/>
      <w:caps/>
      <w:sz w:val="22"/>
      <w:szCs w:val="22"/>
      <w:u w:val="single"/>
    </w:rPr>
  </w:style>
  <w:style w:type="paragraph" w:styleId="TM2">
    <w:name w:val="toc 2"/>
    <w:basedOn w:val="Normal"/>
    <w:next w:val="Normal"/>
    <w:autoRedefine/>
    <w:uiPriority w:val="39"/>
    <w:unhideWhenUsed/>
    <w:rsid w:val="00B64066"/>
    <w:pPr>
      <w:spacing w:after="0"/>
    </w:pPr>
    <w:rPr>
      <w:b/>
      <w:smallCaps/>
      <w:sz w:val="22"/>
      <w:szCs w:val="22"/>
    </w:rPr>
  </w:style>
  <w:style w:type="paragraph" w:styleId="TM3">
    <w:name w:val="toc 3"/>
    <w:basedOn w:val="Normal"/>
    <w:next w:val="Normal"/>
    <w:autoRedefine/>
    <w:uiPriority w:val="39"/>
    <w:unhideWhenUsed/>
    <w:rsid w:val="00B64066"/>
    <w:pPr>
      <w:spacing w:after="0"/>
    </w:pPr>
    <w:rPr>
      <w:smallCaps/>
      <w:sz w:val="22"/>
      <w:szCs w:val="22"/>
    </w:rPr>
  </w:style>
  <w:style w:type="paragraph" w:styleId="TM4">
    <w:name w:val="toc 4"/>
    <w:basedOn w:val="Normal"/>
    <w:next w:val="Normal"/>
    <w:autoRedefine/>
    <w:uiPriority w:val="39"/>
    <w:unhideWhenUsed/>
    <w:rsid w:val="00B64066"/>
    <w:pPr>
      <w:spacing w:after="0"/>
    </w:pPr>
    <w:rPr>
      <w:sz w:val="22"/>
      <w:szCs w:val="22"/>
    </w:rPr>
  </w:style>
  <w:style w:type="paragraph" w:styleId="TM5">
    <w:name w:val="toc 5"/>
    <w:basedOn w:val="Normal"/>
    <w:next w:val="Normal"/>
    <w:autoRedefine/>
    <w:uiPriority w:val="39"/>
    <w:unhideWhenUsed/>
    <w:rsid w:val="00B64066"/>
    <w:pPr>
      <w:spacing w:after="0"/>
    </w:pPr>
    <w:rPr>
      <w:sz w:val="22"/>
      <w:szCs w:val="22"/>
    </w:rPr>
  </w:style>
  <w:style w:type="paragraph" w:styleId="TM6">
    <w:name w:val="toc 6"/>
    <w:basedOn w:val="Normal"/>
    <w:next w:val="Normal"/>
    <w:autoRedefine/>
    <w:uiPriority w:val="39"/>
    <w:unhideWhenUsed/>
    <w:rsid w:val="00B64066"/>
    <w:pPr>
      <w:spacing w:after="0"/>
    </w:pPr>
    <w:rPr>
      <w:sz w:val="22"/>
      <w:szCs w:val="22"/>
    </w:rPr>
  </w:style>
  <w:style w:type="paragraph" w:styleId="TM7">
    <w:name w:val="toc 7"/>
    <w:basedOn w:val="Normal"/>
    <w:next w:val="Normal"/>
    <w:autoRedefine/>
    <w:uiPriority w:val="39"/>
    <w:unhideWhenUsed/>
    <w:rsid w:val="00B64066"/>
    <w:pPr>
      <w:spacing w:after="0"/>
    </w:pPr>
    <w:rPr>
      <w:sz w:val="22"/>
      <w:szCs w:val="22"/>
    </w:rPr>
  </w:style>
  <w:style w:type="paragraph" w:styleId="TM8">
    <w:name w:val="toc 8"/>
    <w:basedOn w:val="Normal"/>
    <w:next w:val="Normal"/>
    <w:autoRedefine/>
    <w:uiPriority w:val="39"/>
    <w:unhideWhenUsed/>
    <w:rsid w:val="00B64066"/>
    <w:pPr>
      <w:spacing w:after="0"/>
    </w:pPr>
    <w:rPr>
      <w:sz w:val="22"/>
      <w:szCs w:val="22"/>
    </w:rPr>
  </w:style>
  <w:style w:type="paragraph" w:styleId="TM9">
    <w:name w:val="toc 9"/>
    <w:basedOn w:val="Normal"/>
    <w:next w:val="Normal"/>
    <w:autoRedefine/>
    <w:uiPriority w:val="39"/>
    <w:unhideWhenUsed/>
    <w:rsid w:val="00B64066"/>
    <w:pPr>
      <w:spacing w:after="0"/>
    </w:pPr>
    <w:rPr>
      <w:sz w:val="22"/>
      <w:szCs w:val="22"/>
    </w:rPr>
  </w:style>
  <w:style w:type="paragraph" w:styleId="Tabledesillustrations">
    <w:name w:val="table of figures"/>
    <w:basedOn w:val="Normal"/>
    <w:next w:val="Normal"/>
    <w:uiPriority w:val="99"/>
    <w:unhideWhenUsed/>
    <w:rsid w:val="000C2285"/>
    <w:pPr>
      <w:spacing w:after="0"/>
    </w:pPr>
    <w:rPr>
      <w:i/>
      <w:sz w:val="20"/>
      <w:szCs w:val="20"/>
    </w:rPr>
  </w:style>
  <w:style w:type="table" w:styleId="Listeclaire">
    <w:name w:val="Light List"/>
    <w:basedOn w:val="TableauNormal"/>
    <w:uiPriority w:val="61"/>
    <w:rsid w:val="00D36AD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Ombrageclair">
    <w:name w:val="Light Shading"/>
    <w:basedOn w:val="TableauNormal"/>
    <w:uiPriority w:val="60"/>
    <w:rsid w:val="00D36AD1"/>
    <w:pPr>
      <w:spacing w:after="0"/>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5">
    <w:name w:val="Light Shading Accent 5"/>
    <w:basedOn w:val="TableauNormal"/>
    <w:uiPriority w:val="60"/>
    <w:rsid w:val="00D36AD1"/>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Grilleclaire">
    <w:name w:val="Light Grid"/>
    <w:basedOn w:val="TableauNormal"/>
    <w:uiPriority w:val="62"/>
    <w:rsid w:val="00D36AD1"/>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Tramemoyenne1">
    <w:name w:val="Medium Shading 1"/>
    <w:basedOn w:val="TableauNormal"/>
    <w:uiPriority w:val="63"/>
    <w:rsid w:val="00D36AD1"/>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Marquedecommentaire">
    <w:name w:val="annotation reference"/>
    <w:basedOn w:val="Policepardfaut"/>
    <w:uiPriority w:val="99"/>
    <w:semiHidden/>
    <w:unhideWhenUsed/>
    <w:rsid w:val="00EA0C76"/>
    <w:rPr>
      <w:sz w:val="16"/>
      <w:szCs w:val="16"/>
    </w:rPr>
  </w:style>
  <w:style w:type="paragraph" w:styleId="Commentaire">
    <w:name w:val="annotation text"/>
    <w:basedOn w:val="Normal"/>
    <w:link w:val="CommentaireCar"/>
    <w:uiPriority w:val="99"/>
    <w:semiHidden/>
    <w:unhideWhenUsed/>
    <w:rsid w:val="00EA0C76"/>
    <w:rPr>
      <w:rFonts w:eastAsiaTheme="minorHAnsi"/>
      <w:sz w:val="20"/>
      <w:szCs w:val="20"/>
      <w:lang w:val="fr-CH" w:eastAsia="en-US"/>
    </w:rPr>
  </w:style>
  <w:style w:type="character" w:customStyle="1" w:styleId="CommentaireCar">
    <w:name w:val="Commentaire Car"/>
    <w:basedOn w:val="Policepardfaut"/>
    <w:link w:val="Commentaire"/>
    <w:uiPriority w:val="99"/>
    <w:semiHidden/>
    <w:rsid w:val="00EA0C76"/>
    <w:rPr>
      <w:rFonts w:eastAsiaTheme="minorHAnsi"/>
      <w:sz w:val="20"/>
      <w:szCs w:val="20"/>
      <w:lang w:val="fr-CH" w:eastAsia="en-US"/>
    </w:rPr>
  </w:style>
  <w:style w:type="character" w:styleId="Lienhypertexte">
    <w:name w:val="Hyperlink"/>
    <w:basedOn w:val="Policepardfaut"/>
    <w:uiPriority w:val="99"/>
    <w:unhideWhenUsed/>
    <w:rsid w:val="007E4547"/>
    <w:rPr>
      <w:color w:val="0000FF" w:themeColor="hyperlink"/>
      <w:u w:val="single"/>
    </w:rPr>
  </w:style>
  <w:style w:type="paragraph" w:styleId="En-tte">
    <w:name w:val="header"/>
    <w:basedOn w:val="Normal"/>
    <w:link w:val="En-tteCar"/>
    <w:unhideWhenUsed/>
    <w:rsid w:val="000045F2"/>
    <w:pPr>
      <w:tabs>
        <w:tab w:val="center" w:pos="4536"/>
        <w:tab w:val="right" w:pos="9072"/>
      </w:tabs>
      <w:spacing w:after="0"/>
    </w:pPr>
  </w:style>
  <w:style w:type="character" w:customStyle="1" w:styleId="En-tteCar">
    <w:name w:val="En-tête Car"/>
    <w:basedOn w:val="Policepardfaut"/>
    <w:link w:val="En-tte"/>
    <w:uiPriority w:val="99"/>
    <w:rsid w:val="000045F2"/>
    <w:rPr>
      <w:lang w:val="en-US"/>
    </w:rPr>
  </w:style>
  <w:style w:type="paragraph" w:styleId="Pieddepage">
    <w:name w:val="footer"/>
    <w:basedOn w:val="Normal"/>
    <w:link w:val="PieddepageCar"/>
    <w:uiPriority w:val="99"/>
    <w:unhideWhenUsed/>
    <w:rsid w:val="000045F2"/>
    <w:pPr>
      <w:tabs>
        <w:tab w:val="center" w:pos="4536"/>
        <w:tab w:val="right" w:pos="9072"/>
      </w:tabs>
      <w:spacing w:after="0"/>
    </w:pPr>
  </w:style>
  <w:style w:type="character" w:customStyle="1" w:styleId="PieddepageCar">
    <w:name w:val="Pied de page Car"/>
    <w:basedOn w:val="Policepardfaut"/>
    <w:link w:val="Pieddepage"/>
    <w:uiPriority w:val="99"/>
    <w:rsid w:val="000045F2"/>
    <w:rPr>
      <w:lang w:val="en-US"/>
    </w:rPr>
  </w:style>
  <w:style w:type="character" w:styleId="Numrodepage">
    <w:name w:val="page number"/>
    <w:basedOn w:val="Policepardfaut"/>
    <w:uiPriority w:val="99"/>
    <w:semiHidden/>
    <w:unhideWhenUsed/>
    <w:rsid w:val="006B558B"/>
  </w:style>
  <w:style w:type="paragraph" w:styleId="Normalweb">
    <w:name w:val="Normal (Web)"/>
    <w:basedOn w:val="Normal"/>
    <w:uiPriority w:val="99"/>
    <w:semiHidden/>
    <w:unhideWhenUsed/>
    <w:rsid w:val="00D31738"/>
    <w:rPr>
      <w:rFonts w:ascii="Times New Roman" w:hAnsi="Times New Roman" w:cs="Times New Roman"/>
    </w:rPr>
  </w:style>
  <w:style w:type="character" w:styleId="Emphaseple">
    <w:name w:val="Subtle Emphasis"/>
    <w:aliases w:val="code - reference"/>
    <w:basedOn w:val="Policepardfaut"/>
    <w:uiPriority w:val="19"/>
    <w:qFormat/>
    <w:rsid w:val="002C00DA"/>
    <w:rPr>
      <w:i/>
      <w:iCs/>
      <w:color w:val="808080" w:themeColor="text1" w:themeTint="7F"/>
    </w:rPr>
  </w:style>
  <w:style w:type="paragraph" w:styleId="Notedefin">
    <w:name w:val="endnote text"/>
    <w:basedOn w:val="Normal"/>
    <w:link w:val="NotedefinCar"/>
    <w:uiPriority w:val="99"/>
    <w:unhideWhenUsed/>
    <w:rsid w:val="00A3605E"/>
    <w:pPr>
      <w:spacing w:after="0"/>
    </w:pPr>
  </w:style>
  <w:style w:type="character" w:customStyle="1" w:styleId="NotedefinCar">
    <w:name w:val="Note de fin Car"/>
    <w:basedOn w:val="Policepardfaut"/>
    <w:link w:val="Notedefin"/>
    <w:uiPriority w:val="99"/>
    <w:rsid w:val="00A3605E"/>
    <w:rPr>
      <w:lang w:val="en-US"/>
    </w:rPr>
  </w:style>
  <w:style w:type="character" w:styleId="Appeldenotedefin">
    <w:name w:val="endnote reference"/>
    <w:basedOn w:val="Policepardfaut"/>
    <w:uiPriority w:val="99"/>
    <w:unhideWhenUsed/>
    <w:rsid w:val="00A3605E"/>
    <w:rPr>
      <w:vertAlign w:val="superscript"/>
    </w:rPr>
  </w:style>
  <w:style w:type="paragraph" w:styleId="Bibliographie">
    <w:name w:val="Bibliography"/>
    <w:basedOn w:val="Normal"/>
    <w:next w:val="Normal"/>
    <w:uiPriority w:val="37"/>
    <w:unhideWhenUsed/>
    <w:rsid w:val="00C70D7D"/>
  </w:style>
  <w:style w:type="paragraph" w:styleId="Objetducommentaire">
    <w:name w:val="annotation subject"/>
    <w:basedOn w:val="Commentaire"/>
    <w:next w:val="Commentaire"/>
    <w:link w:val="ObjetducommentaireCar"/>
    <w:uiPriority w:val="99"/>
    <w:semiHidden/>
    <w:unhideWhenUsed/>
    <w:rsid w:val="00E130D5"/>
    <w:rPr>
      <w:rFonts w:eastAsiaTheme="minorEastAsia"/>
      <w:b/>
      <w:bCs/>
      <w:lang w:val="en-US" w:eastAsia="ja-JP"/>
    </w:rPr>
  </w:style>
  <w:style w:type="character" w:customStyle="1" w:styleId="ObjetducommentaireCar">
    <w:name w:val="Objet du commentaire Car"/>
    <w:basedOn w:val="CommentaireCar"/>
    <w:link w:val="Objetducommentaire"/>
    <w:uiPriority w:val="99"/>
    <w:semiHidden/>
    <w:rsid w:val="00E130D5"/>
    <w:rPr>
      <w:rFonts w:eastAsiaTheme="minorHAnsi"/>
      <w:b/>
      <w:bCs/>
      <w:sz w:val="20"/>
      <w:szCs w:val="20"/>
      <w:lang w:val="en-US" w:eastAsia="en-US"/>
    </w:rPr>
  </w:style>
  <w:style w:type="paragraph" w:styleId="Rvision">
    <w:name w:val="Revision"/>
    <w:hidden/>
    <w:uiPriority w:val="99"/>
    <w:semiHidden/>
    <w:rsid w:val="00E130D5"/>
    <w:pPr>
      <w:spacing w:after="0"/>
    </w:pPr>
    <w:rPr>
      <w:lang w:val="en-US"/>
    </w:rPr>
  </w:style>
  <w:style w:type="paragraph" w:styleId="Explorateurdedocuments">
    <w:name w:val="Document Map"/>
    <w:basedOn w:val="Normal"/>
    <w:link w:val="ExplorateurdedocumentsCar"/>
    <w:uiPriority w:val="99"/>
    <w:semiHidden/>
    <w:unhideWhenUsed/>
    <w:rsid w:val="00E130D5"/>
    <w:pPr>
      <w:spacing w:after="0"/>
    </w:pPr>
    <w:rPr>
      <w:rFonts w:ascii="Lucida Grande" w:hAnsi="Lucida Grande" w:cs="Lucida Grande"/>
    </w:rPr>
  </w:style>
  <w:style w:type="character" w:customStyle="1" w:styleId="ExplorateurdedocumentsCar">
    <w:name w:val="Explorateur de documents Car"/>
    <w:basedOn w:val="Policepardfaut"/>
    <w:link w:val="Explorateurdedocuments"/>
    <w:uiPriority w:val="99"/>
    <w:semiHidden/>
    <w:rsid w:val="00E130D5"/>
    <w:rPr>
      <w:rFonts w:ascii="Lucida Grande" w:hAnsi="Lucida Grande" w:cs="Lucida Grande"/>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052925">
      <w:bodyDiv w:val="1"/>
      <w:marLeft w:val="0"/>
      <w:marRight w:val="0"/>
      <w:marTop w:val="0"/>
      <w:marBottom w:val="0"/>
      <w:divBdr>
        <w:top w:val="none" w:sz="0" w:space="0" w:color="auto"/>
        <w:left w:val="none" w:sz="0" w:space="0" w:color="auto"/>
        <w:bottom w:val="none" w:sz="0" w:space="0" w:color="auto"/>
        <w:right w:val="none" w:sz="0" w:space="0" w:color="auto"/>
      </w:divBdr>
    </w:div>
    <w:div w:id="167016531">
      <w:bodyDiv w:val="1"/>
      <w:marLeft w:val="0"/>
      <w:marRight w:val="0"/>
      <w:marTop w:val="0"/>
      <w:marBottom w:val="0"/>
      <w:divBdr>
        <w:top w:val="none" w:sz="0" w:space="0" w:color="auto"/>
        <w:left w:val="none" w:sz="0" w:space="0" w:color="auto"/>
        <w:bottom w:val="none" w:sz="0" w:space="0" w:color="auto"/>
        <w:right w:val="none" w:sz="0" w:space="0" w:color="auto"/>
      </w:divBdr>
    </w:div>
    <w:div w:id="210925617">
      <w:bodyDiv w:val="1"/>
      <w:marLeft w:val="0"/>
      <w:marRight w:val="0"/>
      <w:marTop w:val="0"/>
      <w:marBottom w:val="0"/>
      <w:divBdr>
        <w:top w:val="none" w:sz="0" w:space="0" w:color="auto"/>
        <w:left w:val="none" w:sz="0" w:space="0" w:color="auto"/>
        <w:bottom w:val="none" w:sz="0" w:space="0" w:color="auto"/>
        <w:right w:val="none" w:sz="0" w:space="0" w:color="auto"/>
      </w:divBdr>
    </w:div>
    <w:div w:id="257565949">
      <w:bodyDiv w:val="1"/>
      <w:marLeft w:val="0"/>
      <w:marRight w:val="0"/>
      <w:marTop w:val="0"/>
      <w:marBottom w:val="0"/>
      <w:divBdr>
        <w:top w:val="none" w:sz="0" w:space="0" w:color="auto"/>
        <w:left w:val="none" w:sz="0" w:space="0" w:color="auto"/>
        <w:bottom w:val="none" w:sz="0" w:space="0" w:color="auto"/>
        <w:right w:val="none" w:sz="0" w:space="0" w:color="auto"/>
      </w:divBdr>
    </w:div>
    <w:div w:id="361126138">
      <w:bodyDiv w:val="1"/>
      <w:marLeft w:val="0"/>
      <w:marRight w:val="0"/>
      <w:marTop w:val="0"/>
      <w:marBottom w:val="0"/>
      <w:divBdr>
        <w:top w:val="none" w:sz="0" w:space="0" w:color="auto"/>
        <w:left w:val="none" w:sz="0" w:space="0" w:color="auto"/>
        <w:bottom w:val="none" w:sz="0" w:space="0" w:color="auto"/>
        <w:right w:val="none" w:sz="0" w:space="0" w:color="auto"/>
      </w:divBdr>
    </w:div>
    <w:div w:id="402946861">
      <w:bodyDiv w:val="1"/>
      <w:marLeft w:val="0"/>
      <w:marRight w:val="0"/>
      <w:marTop w:val="0"/>
      <w:marBottom w:val="0"/>
      <w:divBdr>
        <w:top w:val="none" w:sz="0" w:space="0" w:color="auto"/>
        <w:left w:val="none" w:sz="0" w:space="0" w:color="auto"/>
        <w:bottom w:val="none" w:sz="0" w:space="0" w:color="auto"/>
        <w:right w:val="none" w:sz="0" w:space="0" w:color="auto"/>
      </w:divBdr>
    </w:div>
    <w:div w:id="459347481">
      <w:bodyDiv w:val="1"/>
      <w:marLeft w:val="0"/>
      <w:marRight w:val="0"/>
      <w:marTop w:val="0"/>
      <w:marBottom w:val="0"/>
      <w:divBdr>
        <w:top w:val="none" w:sz="0" w:space="0" w:color="auto"/>
        <w:left w:val="none" w:sz="0" w:space="0" w:color="auto"/>
        <w:bottom w:val="none" w:sz="0" w:space="0" w:color="auto"/>
        <w:right w:val="none" w:sz="0" w:space="0" w:color="auto"/>
      </w:divBdr>
    </w:div>
    <w:div w:id="503784505">
      <w:bodyDiv w:val="1"/>
      <w:marLeft w:val="0"/>
      <w:marRight w:val="0"/>
      <w:marTop w:val="0"/>
      <w:marBottom w:val="0"/>
      <w:divBdr>
        <w:top w:val="none" w:sz="0" w:space="0" w:color="auto"/>
        <w:left w:val="none" w:sz="0" w:space="0" w:color="auto"/>
        <w:bottom w:val="none" w:sz="0" w:space="0" w:color="auto"/>
        <w:right w:val="none" w:sz="0" w:space="0" w:color="auto"/>
      </w:divBdr>
    </w:div>
    <w:div w:id="506529421">
      <w:bodyDiv w:val="1"/>
      <w:marLeft w:val="0"/>
      <w:marRight w:val="0"/>
      <w:marTop w:val="0"/>
      <w:marBottom w:val="0"/>
      <w:divBdr>
        <w:top w:val="none" w:sz="0" w:space="0" w:color="auto"/>
        <w:left w:val="none" w:sz="0" w:space="0" w:color="auto"/>
        <w:bottom w:val="none" w:sz="0" w:space="0" w:color="auto"/>
        <w:right w:val="none" w:sz="0" w:space="0" w:color="auto"/>
      </w:divBdr>
    </w:div>
    <w:div w:id="647251602">
      <w:bodyDiv w:val="1"/>
      <w:marLeft w:val="0"/>
      <w:marRight w:val="0"/>
      <w:marTop w:val="0"/>
      <w:marBottom w:val="0"/>
      <w:divBdr>
        <w:top w:val="none" w:sz="0" w:space="0" w:color="auto"/>
        <w:left w:val="none" w:sz="0" w:space="0" w:color="auto"/>
        <w:bottom w:val="none" w:sz="0" w:space="0" w:color="auto"/>
        <w:right w:val="none" w:sz="0" w:space="0" w:color="auto"/>
      </w:divBdr>
    </w:div>
    <w:div w:id="672299672">
      <w:bodyDiv w:val="1"/>
      <w:marLeft w:val="0"/>
      <w:marRight w:val="0"/>
      <w:marTop w:val="0"/>
      <w:marBottom w:val="0"/>
      <w:divBdr>
        <w:top w:val="none" w:sz="0" w:space="0" w:color="auto"/>
        <w:left w:val="none" w:sz="0" w:space="0" w:color="auto"/>
        <w:bottom w:val="none" w:sz="0" w:space="0" w:color="auto"/>
        <w:right w:val="none" w:sz="0" w:space="0" w:color="auto"/>
      </w:divBdr>
    </w:div>
    <w:div w:id="700057378">
      <w:bodyDiv w:val="1"/>
      <w:marLeft w:val="0"/>
      <w:marRight w:val="0"/>
      <w:marTop w:val="0"/>
      <w:marBottom w:val="0"/>
      <w:divBdr>
        <w:top w:val="none" w:sz="0" w:space="0" w:color="auto"/>
        <w:left w:val="none" w:sz="0" w:space="0" w:color="auto"/>
        <w:bottom w:val="none" w:sz="0" w:space="0" w:color="auto"/>
        <w:right w:val="none" w:sz="0" w:space="0" w:color="auto"/>
      </w:divBdr>
    </w:div>
    <w:div w:id="779298312">
      <w:bodyDiv w:val="1"/>
      <w:marLeft w:val="0"/>
      <w:marRight w:val="0"/>
      <w:marTop w:val="0"/>
      <w:marBottom w:val="0"/>
      <w:divBdr>
        <w:top w:val="none" w:sz="0" w:space="0" w:color="auto"/>
        <w:left w:val="none" w:sz="0" w:space="0" w:color="auto"/>
        <w:bottom w:val="none" w:sz="0" w:space="0" w:color="auto"/>
        <w:right w:val="none" w:sz="0" w:space="0" w:color="auto"/>
      </w:divBdr>
    </w:div>
    <w:div w:id="858813246">
      <w:bodyDiv w:val="1"/>
      <w:marLeft w:val="0"/>
      <w:marRight w:val="0"/>
      <w:marTop w:val="0"/>
      <w:marBottom w:val="0"/>
      <w:divBdr>
        <w:top w:val="none" w:sz="0" w:space="0" w:color="auto"/>
        <w:left w:val="none" w:sz="0" w:space="0" w:color="auto"/>
        <w:bottom w:val="none" w:sz="0" w:space="0" w:color="auto"/>
        <w:right w:val="none" w:sz="0" w:space="0" w:color="auto"/>
      </w:divBdr>
    </w:div>
    <w:div w:id="997000066">
      <w:bodyDiv w:val="1"/>
      <w:marLeft w:val="0"/>
      <w:marRight w:val="0"/>
      <w:marTop w:val="0"/>
      <w:marBottom w:val="0"/>
      <w:divBdr>
        <w:top w:val="none" w:sz="0" w:space="0" w:color="auto"/>
        <w:left w:val="none" w:sz="0" w:space="0" w:color="auto"/>
        <w:bottom w:val="none" w:sz="0" w:space="0" w:color="auto"/>
        <w:right w:val="none" w:sz="0" w:space="0" w:color="auto"/>
      </w:divBdr>
    </w:div>
    <w:div w:id="1102870742">
      <w:bodyDiv w:val="1"/>
      <w:marLeft w:val="0"/>
      <w:marRight w:val="0"/>
      <w:marTop w:val="0"/>
      <w:marBottom w:val="0"/>
      <w:divBdr>
        <w:top w:val="none" w:sz="0" w:space="0" w:color="auto"/>
        <w:left w:val="none" w:sz="0" w:space="0" w:color="auto"/>
        <w:bottom w:val="none" w:sz="0" w:space="0" w:color="auto"/>
        <w:right w:val="none" w:sz="0" w:space="0" w:color="auto"/>
      </w:divBdr>
    </w:div>
    <w:div w:id="1131050230">
      <w:bodyDiv w:val="1"/>
      <w:marLeft w:val="0"/>
      <w:marRight w:val="0"/>
      <w:marTop w:val="0"/>
      <w:marBottom w:val="0"/>
      <w:divBdr>
        <w:top w:val="none" w:sz="0" w:space="0" w:color="auto"/>
        <w:left w:val="none" w:sz="0" w:space="0" w:color="auto"/>
        <w:bottom w:val="none" w:sz="0" w:space="0" w:color="auto"/>
        <w:right w:val="none" w:sz="0" w:space="0" w:color="auto"/>
      </w:divBdr>
    </w:div>
    <w:div w:id="1147238909">
      <w:bodyDiv w:val="1"/>
      <w:marLeft w:val="0"/>
      <w:marRight w:val="0"/>
      <w:marTop w:val="0"/>
      <w:marBottom w:val="0"/>
      <w:divBdr>
        <w:top w:val="none" w:sz="0" w:space="0" w:color="auto"/>
        <w:left w:val="none" w:sz="0" w:space="0" w:color="auto"/>
        <w:bottom w:val="none" w:sz="0" w:space="0" w:color="auto"/>
        <w:right w:val="none" w:sz="0" w:space="0" w:color="auto"/>
      </w:divBdr>
    </w:div>
    <w:div w:id="1151753845">
      <w:bodyDiv w:val="1"/>
      <w:marLeft w:val="0"/>
      <w:marRight w:val="0"/>
      <w:marTop w:val="0"/>
      <w:marBottom w:val="0"/>
      <w:divBdr>
        <w:top w:val="none" w:sz="0" w:space="0" w:color="auto"/>
        <w:left w:val="none" w:sz="0" w:space="0" w:color="auto"/>
        <w:bottom w:val="none" w:sz="0" w:space="0" w:color="auto"/>
        <w:right w:val="none" w:sz="0" w:space="0" w:color="auto"/>
      </w:divBdr>
    </w:div>
    <w:div w:id="1178081354">
      <w:bodyDiv w:val="1"/>
      <w:marLeft w:val="0"/>
      <w:marRight w:val="0"/>
      <w:marTop w:val="0"/>
      <w:marBottom w:val="0"/>
      <w:divBdr>
        <w:top w:val="none" w:sz="0" w:space="0" w:color="auto"/>
        <w:left w:val="none" w:sz="0" w:space="0" w:color="auto"/>
        <w:bottom w:val="none" w:sz="0" w:space="0" w:color="auto"/>
        <w:right w:val="none" w:sz="0" w:space="0" w:color="auto"/>
      </w:divBdr>
    </w:div>
    <w:div w:id="1209420017">
      <w:bodyDiv w:val="1"/>
      <w:marLeft w:val="0"/>
      <w:marRight w:val="0"/>
      <w:marTop w:val="0"/>
      <w:marBottom w:val="0"/>
      <w:divBdr>
        <w:top w:val="none" w:sz="0" w:space="0" w:color="auto"/>
        <w:left w:val="none" w:sz="0" w:space="0" w:color="auto"/>
        <w:bottom w:val="none" w:sz="0" w:space="0" w:color="auto"/>
        <w:right w:val="none" w:sz="0" w:space="0" w:color="auto"/>
      </w:divBdr>
    </w:div>
    <w:div w:id="1232156011">
      <w:bodyDiv w:val="1"/>
      <w:marLeft w:val="0"/>
      <w:marRight w:val="0"/>
      <w:marTop w:val="0"/>
      <w:marBottom w:val="0"/>
      <w:divBdr>
        <w:top w:val="none" w:sz="0" w:space="0" w:color="auto"/>
        <w:left w:val="none" w:sz="0" w:space="0" w:color="auto"/>
        <w:bottom w:val="none" w:sz="0" w:space="0" w:color="auto"/>
        <w:right w:val="none" w:sz="0" w:space="0" w:color="auto"/>
      </w:divBdr>
      <w:divsChild>
        <w:div w:id="1807963674">
          <w:marLeft w:val="0"/>
          <w:marRight w:val="0"/>
          <w:marTop w:val="0"/>
          <w:marBottom w:val="0"/>
          <w:divBdr>
            <w:top w:val="none" w:sz="0" w:space="0" w:color="auto"/>
            <w:left w:val="none" w:sz="0" w:space="0" w:color="auto"/>
            <w:bottom w:val="none" w:sz="0" w:space="0" w:color="auto"/>
            <w:right w:val="none" w:sz="0" w:space="0" w:color="auto"/>
          </w:divBdr>
        </w:div>
      </w:divsChild>
    </w:div>
    <w:div w:id="1352872850">
      <w:bodyDiv w:val="1"/>
      <w:marLeft w:val="0"/>
      <w:marRight w:val="0"/>
      <w:marTop w:val="0"/>
      <w:marBottom w:val="0"/>
      <w:divBdr>
        <w:top w:val="none" w:sz="0" w:space="0" w:color="auto"/>
        <w:left w:val="none" w:sz="0" w:space="0" w:color="auto"/>
        <w:bottom w:val="none" w:sz="0" w:space="0" w:color="auto"/>
        <w:right w:val="none" w:sz="0" w:space="0" w:color="auto"/>
      </w:divBdr>
    </w:div>
    <w:div w:id="1369643423">
      <w:bodyDiv w:val="1"/>
      <w:marLeft w:val="0"/>
      <w:marRight w:val="0"/>
      <w:marTop w:val="0"/>
      <w:marBottom w:val="0"/>
      <w:divBdr>
        <w:top w:val="none" w:sz="0" w:space="0" w:color="auto"/>
        <w:left w:val="none" w:sz="0" w:space="0" w:color="auto"/>
        <w:bottom w:val="none" w:sz="0" w:space="0" w:color="auto"/>
        <w:right w:val="none" w:sz="0" w:space="0" w:color="auto"/>
      </w:divBdr>
    </w:div>
    <w:div w:id="1371295435">
      <w:bodyDiv w:val="1"/>
      <w:marLeft w:val="0"/>
      <w:marRight w:val="0"/>
      <w:marTop w:val="0"/>
      <w:marBottom w:val="0"/>
      <w:divBdr>
        <w:top w:val="none" w:sz="0" w:space="0" w:color="auto"/>
        <w:left w:val="none" w:sz="0" w:space="0" w:color="auto"/>
        <w:bottom w:val="none" w:sz="0" w:space="0" w:color="auto"/>
        <w:right w:val="none" w:sz="0" w:space="0" w:color="auto"/>
      </w:divBdr>
    </w:div>
    <w:div w:id="1423070146">
      <w:bodyDiv w:val="1"/>
      <w:marLeft w:val="0"/>
      <w:marRight w:val="0"/>
      <w:marTop w:val="0"/>
      <w:marBottom w:val="0"/>
      <w:divBdr>
        <w:top w:val="none" w:sz="0" w:space="0" w:color="auto"/>
        <w:left w:val="none" w:sz="0" w:space="0" w:color="auto"/>
        <w:bottom w:val="none" w:sz="0" w:space="0" w:color="auto"/>
        <w:right w:val="none" w:sz="0" w:space="0" w:color="auto"/>
      </w:divBdr>
    </w:div>
    <w:div w:id="1449424367">
      <w:bodyDiv w:val="1"/>
      <w:marLeft w:val="0"/>
      <w:marRight w:val="0"/>
      <w:marTop w:val="0"/>
      <w:marBottom w:val="0"/>
      <w:divBdr>
        <w:top w:val="none" w:sz="0" w:space="0" w:color="auto"/>
        <w:left w:val="none" w:sz="0" w:space="0" w:color="auto"/>
        <w:bottom w:val="none" w:sz="0" w:space="0" w:color="auto"/>
        <w:right w:val="none" w:sz="0" w:space="0" w:color="auto"/>
      </w:divBdr>
    </w:div>
    <w:div w:id="1465807229">
      <w:bodyDiv w:val="1"/>
      <w:marLeft w:val="0"/>
      <w:marRight w:val="0"/>
      <w:marTop w:val="0"/>
      <w:marBottom w:val="0"/>
      <w:divBdr>
        <w:top w:val="none" w:sz="0" w:space="0" w:color="auto"/>
        <w:left w:val="none" w:sz="0" w:space="0" w:color="auto"/>
        <w:bottom w:val="none" w:sz="0" w:space="0" w:color="auto"/>
        <w:right w:val="none" w:sz="0" w:space="0" w:color="auto"/>
      </w:divBdr>
    </w:div>
    <w:div w:id="1497110074">
      <w:bodyDiv w:val="1"/>
      <w:marLeft w:val="0"/>
      <w:marRight w:val="0"/>
      <w:marTop w:val="0"/>
      <w:marBottom w:val="0"/>
      <w:divBdr>
        <w:top w:val="none" w:sz="0" w:space="0" w:color="auto"/>
        <w:left w:val="none" w:sz="0" w:space="0" w:color="auto"/>
        <w:bottom w:val="none" w:sz="0" w:space="0" w:color="auto"/>
        <w:right w:val="none" w:sz="0" w:space="0" w:color="auto"/>
      </w:divBdr>
    </w:div>
    <w:div w:id="1578901185">
      <w:bodyDiv w:val="1"/>
      <w:marLeft w:val="0"/>
      <w:marRight w:val="0"/>
      <w:marTop w:val="0"/>
      <w:marBottom w:val="0"/>
      <w:divBdr>
        <w:top w:val="none" w:sz="0" w:space="0" w:color="auto"/>
        <w:left w:val="none" w:sz="0" w:space="0" w:color="auto"/>
        <w:bottom w:val="none" w:sz="0" w:space="0" w:color="auto"/>
        <w:right w:val="none" w:sz="0" w:space="0" w:color="auto"/>
      </w:divBdr>
    </w:div>
    <w:div w:id="1642660582">
      <w:bodyDiv w:val="1"/>
      <w:marLeft w:val="0"/>
      <w:marRight w:val="0"/>
      <w:marTop w:val="0"/>
      <w:marBottom w:val="0"/>
      <w:divBdr>
        <w:top w:val="none" w:sz="0" w:space="0" w:color="auto"/>
        <w:left w:val="none" w:sz="0" w:space="0" w:color="auto"/>
        <w:bottom w:val="none" w:sz="0" w:space="0" w:color="auto"/>
        <w:right w:val="none" w:sz="0" w:space="0" w:color="auto"/>
      </w:divBdr>
    </w:div>
    <w:div w:id="1646277089">
      <w:bodyDiv w:val="1"/>
      <w:marLeft w:val="0"/>
      <w:marRight w:val="0"/>
      <w:marTop w:val="0"/>
      <w:marBottom w:val="0"/>
      <w:divBdr>
        <w:top w:val="none" w:sz="0" w:space="0" w:color="auto"/>
        <w:left w:val="none" w:sz="0" w:space="0" w:color="auto"/>
        <w:bottom w:val="none" w:sz="0" w:space="0" w:color="auto"/>
        <w:right w:val="none" w:sz="0" w:space="0" w:color="auto"/>
      </w:divBdr>
    </w:div>
    <w:div w:id="1697123896">
      <w:bodyDiv w:val="1"/>
      <w:marLeft w:val="0"/>
      <w:marRight w:val="0"/>
      <w:marTop w:val="0"/>
      <w:marBottom w:val="0"/>
      <w:divBdr>
        <w:top w:val="none" w:sz="0" w:space="0" w:color="auto"/>
        <w:left w:val="none" w:sz="0" w:space="0" w:color="auto"/>
        <w:bottom w:val="none" w:sz="0" w:space="0" w:color="auto"/>
        <w:right w:val="none" w:sz="0" w:space="0" w:color="auto"/>
      </w:divBdr>
    </w:div>
    <w:div w:id="1869558918">
      <w:bodyDiv w:val="1"/>
      <w:marLeft w:val="0"/>
      <w:marRight w:val="0"/>
      <w:marTop w:val="0"/>
      <w:marBottom w:val="0"/>
      <w:divBdr>
        <w:top w:val="none" w:sz="0" w:space="0" w:color="auto"/>
        <w:left w:val="none" w:sz="0" w:space="0" w:color="auto"/>
        <w:bottom w:val="none" w:sz="0" w:space="0" w:color="auto"/>
        <w:right w:val="none" w:sz="0" w:space="0" w:color="auto"/>
      </w:divBdr>
    </w:div>
    <w:div w:id="1925217788">
      <w:bodyDiv w:val="1"/>
      <w:marLeft w:val="0"/>
      <w:marRight w:val="0"/>
      <w:marTop w:val="0"/>
      <w:marBottom w:val="0"/>
      <w:divBdr>
        <w:top w:val="none" w:sz="0" w:space="0" w:color="auto"/>
        <w:left w:val="none" w:sz="0" w:space="0" w:color="auto"/>
        <w:bottom w:val="none" w:sz="0" w:space="0" w:color="auto"/>
        <w:right w:val="none" w:sz="0" w:space="0" w:color="auto"/>
      </w:divBdr>
    </w:div>
    <w:div w:id="2062510434">
      <w:bodyDiv w:val="1"/>
      <w:marLeft w:val="0"/>
      <w:marRight w:val="0"/>
      <w:marTop w:val="0"/>
      <w:marBottom w:val="0"/>
      <w:divBdr>
        <w:top w:val="none" w:sz="0" w:space="0" w:color="auto"/>
        <w:left w:val="none" w:sz="0" w:space="0" w:color="auto"/>
        <w:bottom w:val="none" w:sz="0" w:space="0" w:color="auto"/>
        <w:right w:val="none" w:sz="0" w:space="0" w:color="auto"/>
      </w:divBdr>
    </w:div>
    <w:div w:id="2084794121">
      <w:bodyDiv w:val="1"/>
      <w:marLeft w:val="0"/>
      <w:marRight w:val="0"/>
      <w:marTop w:val="0"/>
      <w:marBottom w:val="0"/>
      <w:divBdr>
        <w:top w:val="none" w:sz="0" w:space="0" w:color="auto"/>
        <w:left w:val="none" w:sz="0" w:space="0" w:color="auto"/>
        <w:bottom w:val="none" w:sz="0" w:space="0" w:color="auto"/>
        <w:right w:val="none" w:sz="0" w:space="0" w:color="auto"/>
      </w:divBdr>
    </w:div>
    <w:div w:id="213602553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comments" Target="comments.xml"/><Relationship Id="rId15" Type="http://schemas.microsoft.com/office/2011/relationships/commentsExtended" Target="commentsExtended.xml"/><Relationship Id="rId16" Type="http://schemas.openxmlformats.org/officeDocument/2006/relationships/image" Target="media/image7.pn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header" Target="header2.xml"/><Relationship Id="rId63" Type="http://schemas.openxmlformats.org/officeDocument/2006/relationships/image" Target="media/image36.PNG"/><Relationship Id="rId64" Type="http://schemas.openxmlformats.org/officeDocument/2006/relationships/image" Target="media/image37.png"/><Relationship Id="rId65" Type="http://schemas.openxmlformats.org/officeDocument/2006/relationships/image" Target="media/image38.PNG"/><Relationship Id="rId66" Type="http://schemas.openxmlformats.org/officeDocument/2006/relationships/image" Target="media/image39.png"/><Relationship Id="rId67" Type="http://schemas.openxmlformats.org/officeDocument/2006/relationships/image" Target="media/image40.png"/><Relationship Id="rId68" Type="http://schemas.openxmlformats.org/officeDocument/2006/relationships/image" Target="media/image41.png"/><Relationship Id="rId69" Type="http://schemas.openxmlformats.org/officeDocument/2006/relationships/image" Target="media/image42.png"/><Relationship Id="rId50" Type="http://schemas.openxmlformats.org/officeDocument/2006/relationships/image" Target="media/image23.png"/><Relationship Id="rId51" Type="http://schemas.openxmlformats.org/officeDocument/2006/relationships/image" Target="media/image24.jpe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jpeg"/><Relationship Id="rId57" Type="http://schemas.openxmlformats.org/officeDocument/2006/relationships/image" Target="media/image30.jpeg"/><Relationship Id="rId58" Type="http://schemas.openxmlformats.org/officeDocument/2006/relationships/image" Target="media/image31.jpeg"/><Relationship Id="rId59" Type="http://schemas.openxmlformats.org/officeDocument/2006/relationships/image" Target="media/image32.jpeg"/><Relationship Id="rId40" Type="http://schemas.openxmlformats.org/officeDocument/2006/relationships/hyperlink" Target="http://ionicframework.com/docs/api/directive/onSwipe/" TargetMode="External"/><Relationship Id="rId41" Type="http://schemas.openxmlformats.org/officeDocument/2006/relationships/hyperlink" Target="http://ionicframework.com/docs/api/directive/onSwipeUp/" TargetMode="External"/><Relationship Id="rId42" Type="http://schemas.openxmlformats.org/officeDocument/2006/relationships/hyperlink" Target="http://ionicframework.com/docs/api/directive/onSwipeRight/" TargetMode="External"/><Relationship Id="rId43" Type="http://schemas.openxmlformats.org/officeDocument/2006/relationships/hyperlink" Target="http://ionicframework.com/docs/api/directive/onSwipeDown/" TargetMode="External"/><Relationship Id="rId44" Type="http://schemas.openxmlformats.org/officeDocument/2006/relationships/hyperlink" Target="http://ionicframework.com/docs/api/directive/onSwipeLeft/" TargetMode="External"/><Relationship Id="rId45" Type="http://schemas.openxmlformats.org/officeDocument/2006/relationships/hyperlink" Target="https://github.com/angular-ui/ui-router" TargetMode="External"/><Relationship Id="rId46" Type="http://schemas.openxmlformats.org/officeDocument/2006/relationships/image" Target="media/image19.jpeg"/><Relationship Id="rId47" Type="http://schemas.openxmlformats.org/officeDocument/2006/relationships/image" Target="media/image20.jpeg"/><Relationship Id="rId48" Type="http://schemas.openxmlformats.org/officeDocument/2006/relationships/image" Target="media/image21.png"/><Relationship Id="rId4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30" Type="http://schemas.openxmlformats.org/officeDocument/2006/relationships/hyperlink" Target="http://ionicframework.com/docs/api/directive/onHold/" TargetMode="External"/><Relationship Id="rId31" Type="http://schemas.openxmlformats.org/officeDocument/2006/relationships/hyperlink" Target="http://ionicframework.com/docs/api/directive/onTap/" TargetMode="External"/><Relationship Id="rId32" Type="http://schemas.openxmlformats.org/officeDocument/2006/relationships/hyperlink" Target="http://ionicframework.com/docs/api/directive/onDoubleTap/" TargetMode="External"/><Relationship Id="rId33" Type="http://schemas.openxmlformats.org/officeDocument/2006/relationships/hyperlink" Target="http://ionicframework.com/docs/api/directive/onTouch/" TargetMode="External"/><Relationship Id="rId34" Type="http://schemas.openxmlformats.org/officeDocument/2006/relationships/hyperlink" Target="http://ionicframework.com/docs/api/directive/onRelease/" TargetMode="External"/><Relationship Id="rId35" Type="http://schemas.openxmlformats.org/officeDocument/2006/relationships/hyperlink" Target="http://ionicframework.com/docs/api/directive/onDrag/" TargetMode="External"/><Relationship Id="rId36" Type="http://schemas.openxmlformats.org/officeDocument/2006/relationships/hyperlink" Target="http://ionicframework.com/docs/api/directive/onDragUp/" TargetMode="External"/><Relationship Id="rId37" Type="http://schemas.openxmlformats.org/officeDocument/2006/relationships/hyperlink" Target="http://ionicframework.com/docs/api/directive/onDragRight/" TargetMode="External"/><Relationship Id="rId38" Type="http://schemas.openxmlformats.org/officeDocument/2006/relationships/hyperlink" Target="http://ionicframework.com/docs/api/directive/onDragDown/" TargetMode="External"/><Relationship Id="rId39" Type="http://schemas.openxmlformats.org/officeDocument/2006/relationships/hyperlink" Target="http://ionicframework.com/docs/api/directive/onDragLeft/" TargetMode="External"/><Relationship Id="rId80" Type="http://schemas.openxmlformats.org/officeDocument/2006/relationships/theme" Target="theme/theme1.xml"/><Relationship Id="rId70" Type="http://schemas.openxmlformats.org/officeDocument/2006/relationships/image" Target="media/image43.png"/><Relationship Id="rId71" Type="http://schemas.openxmlformats.org/officeDocument/2006/relationships/image" Target="media/image44.png"/><Relationship Id="rId72" Type="http://schemas.openxmlformats.org/officeDocument/2006/relationships/image" Target="media/image45.png"/><Relationship Id="rId20" Type="http://schemas.openxmlformats.org/officeDocument/2006/relationships/header" Target="header3.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jpe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hyperlink" Target="http://angular-tips.com/blog/2013/08/watch-how-the-apply-runs-a-digest/" TargetMode="External"/><Relationship Id="rId74" Type="http://schemas.openxmlformats.org/officeDocument/2006/relationships/header" Target="header4.xml"/><Relationship Id="rId75" Type="http://schemas.openxmlformats.org/officeDocument/2006/relationships/header" Target="header5.xml"/><Relationship Id="rId76" Type="http://schemas.openxmlformats.org/officeDocument/2006/relationships/footer" Target="footer3.xml"/><Relationship Id="rId77" Type="http://schemas.openxmlformats.org/officeDocument/2006/relationships/footer" Target="footer4.xml"/><Relationship Id="rId78" Type="http://schemas.openxmlformats.org/officeDocument/2006/relationships/fontTable" Target="fontTable.xml"/><Relationship Id="rId79" Type="http://schemas.microsoft.com/office/2011/relationships/people" Target="people.xml"/><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image" Target="media/image35.PNG"/><Relationship Id="rId10" Type="http://schemas.openxmlformats.org/officeDocument/2006/relationships/image" Target="media/image3.jpeg"/><Relationship Id="rId11" Type="http://schemas.openxmlformats.org/officeDocument/2006/relationships/header" Target="header1.xml"/><Relationship Id="rId12"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image" Target="media/image11.png"/></Relationships>
</file>

<file path=word/_rels/header5.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image" Target="media/image11.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Hop</b:Tag>
    <b:SourceType>Misc</b:SourceType>
    <b:Guid>{8C4D6CFF-8ACF-5148-BB0E-BA85B1B3F437}</b:Guid>
    <b:Title>Hopitaux Universitaires de Genève</b:Title>
    <b:ShortTitle>HUG</b:ShortTitle>
    <b:RefOrder>1</b:RefOrder>
  </b:Source>
</b:Sources>
</file>

<file path=customXml/itemProps1.xml><?xml version="1.0" encoding="utf-8"?>
<ds:datastoreItem xmlns:ds="http://schemas.openxmlformats.org/officeDocument/2006/customXml" ds:itemID="{49C7A99D-DBF1-4E47-B9A7-F10814889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54</Pages>
  <Words>9454</Words>
  <Characters>51997</Characters>
  <Application>Microsoft Macintosh Word</Application>
  <DocSecurity>0</DocSecurity>
  <Lines>433</Lines>
  <Paragraphs>122</Paragraphs>
  <ScaleCrop>false</ScaleCrop>
  <HeadingPairs>
    <vt:vector size="2" baseType="variant">
      <vt:variant>
        <vt:lpstr>Titre</vt:lpstr>
      </vt:variant>
      <vt:variant>
        <vt:i4>1</vt:i4>
      </vt:variant>
    </vt:vector>
  </HeadingPairs>
  <TitlesOfParts>
    <vt:vector size="1" baseType="lpstr">
      <vt:lpstr/>
    </vt:vector>
  </TitlesOfParts>
  <Company>(moi)</Company>
  <LinksUpToDate>false</LinksUpToDate>
  <CharactersWithSpaces>61329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Yvann Argentin</dc:creator>
  <cp:keywords/>
  <dc:description/>
  <cp:lastModifiedBy>Utilisateur de Microsoft Office</cp:lastModifiedBy>
  <cp:revision>150</cp:revision>
  <dcterms:created xsi:type="dcterms:W3CDTF">2015-07-06T21:34:00Z</dcterms:created>
  <dcterms:modified xsi:type="dcterms:W3CDTF">2015-07-07T21:47:00Z</dcterms:modified>
</cp:coreProperties>
</file>